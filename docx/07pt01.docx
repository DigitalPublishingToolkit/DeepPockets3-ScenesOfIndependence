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114D6" w14:textId="6FFDDB48" w:rsidR="00513742" w:rsidRDefault="00513742" w:rsidP="00513742">
      <w:bookmarkStart w:id="0" w:name="_Toc10724236"/>
      <w:r>
        <w:rPr>
          <w:noProof/>
        </w:rPr>
        <w:drawing>
          <wp:inline distT="0" distB="0" distL="0" distR="0" wp14:anchorId="78D24CB1" wp14:editId="743423BE">
            <wp:extent cx="5727700"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ljkovic_accueil-1024x576.jpg"/>
                    <pic:cNvPicPr/>
                  </pic:nvPicPr>
                  <pic:blipFill>
                    <a:blip r:embed="rId8">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68B9793F" w14:textId="6C73C8CB" w:rsidR="00513742" w:rsidRPr="00513742" w:rsidRDefault="00513742" w:rsidP="00513742">
      <w:r>
        <w:t xml:space="preserve">Still from David </w:t>
      </w:r>
      <w:proofErr w:type="spellStart"/>
      <w:r>
        <w:t>Maljković</w:t>
      </w:r>
      <w:proofErr w:type="spellEnd"/>
      <w:r>
        <w:t xml:space="preserve">, </w:t>
      </w:r>
      <w:proofErr w:type="spellStart"/>
      <w:r>
        <w:rPr>
          <w:i/>
          <w:iCs/>
        </w:rPr>
        <w:t>Afterform</w:t>
      </w:r>
      <w:proofErr w:type="spellEnd"/>
      <w:r>
        <w:rPr>
          <w:i/>
          <w:iCs/>
        </w:rPr>
        <w:t xml:space="preserve"> </w:t>
      </w:r>
      <w:r>
        <w:t>(2013).</w:t>
      </w:r>
      <w:r>
        <w:rPr>
          <w:i/>
          <w:iCs/>
        </w:rPr>
        <w:t xml:space="preserve"> </w:t>
      </w:r>
      <w:r>
        <w:t xml:space="preserve">Courtesy of </w:t>
      </w:r>
      <w:proofErr w:type="spellStart"/>
      <w:r>
        <w:t>Annet</w:t>
      </w:r>
      <w:proofErr w:type="spellEnd"/>
      <w:r>
        <w:t xml:space="preserve"> </w:t>
      </w:r>
      <w:proofErr w:type="spellStart"/>
      <w:r>
        <w:t>Gelink</w:t>
      </w:r>
      <w:proofErr w:type="spellEnd"/>
      <w:r>
        <w:t xml:space="preserve"> Gallery.</w:t>
      </w:r>
    </w:p>
    <w:p w14:paraId="7E762AC8" w14:textId="0AC95473" w:rsidR="0060559B" w:rsidRDefault="0060559B" w:rsidP="0060559B">
      <w:pPr>
        <w:pStyle w:val="Heading1"/>
      </w:pPr>
      <w:r w:rsidRPr="006007DD">
        <w:t>1.</w:t>
      </w:r>
      <w:r>
        <w:t xml:space="preserve"> Genealogy: How Are Independent Cultures Born?</w:t>
      </w:r>
      <w:bookmarkEnd w:id="0"/>
    </w:p>
    <w:p w14:paraId="0B1269EF" w14:textId="4B70E909" w:rsidR="006457BD" w:rsidRDefault="00A208E5" w:rsidP="0060559B">
      <w:r>
        <w:t xml:space="preserve">Yugoslavia broke up in 1991, and despite the general consideration that independent cultures emerged concurrently, this historical narrative </w:t>
      </w:r>
      <w:r w:rsidR="0060559B">
        <w:t xml:space="preserve">takes off in the Socialist Yugoslav era and re-examines some cultural legacies it left behind. After 1991, I discern three subsequent phases in the history </w:t>
      </w:r>
      <w:r w:rsidR="00907711">
        <w:t xml:space="preserve">of </w:t>
      </w:r>
      <w:r w:rsidR="0060559B">
        <w:t>independent culture</w:t>
      </w:r>
      <w:r w:rsidR="00907711">
        <w:t>. These are</w:t>
      </w:r>
      <w:r w:rsidR="0060559B">
        <w:t xml:space="preserve"> characterized by different attitudes, discourses, and material circumstances within and around the scene.</w:t>
      </w:r>
      <w:r>
        <w:t xml:space="preserve"> </w:t>
      </w:r>
      <w:r w:rsidR="00F35B48">
        <w:t xml:space="preserve">This conclusion is drawn from; my examination of ‘organic’ literature produced within the field of independent culture; </w:t>
      </w:r>
      <w:r w:rsidR="00F35B48" w:rsidRPr="00F35B48">
        <w:t xml:space="preserve">some theoretical interventions from outside-perspectives and critical theory of a general </w:t>
      </w:r>
      <w:r w:rsidR="00F35B48">
        <w:t>character; the loosely structured interviews I conducted with actors from the independent cultural scene – including curators, theoreticians, professors, students, funders, and artists;</w:t>
      </w:r>
      <w:r w:rsidR="00F35B48" w:rsidRPr="00F35B48">
        <w:t xml:space="preserve"> </w:t>
      </w:r>
      <w:r w:rsidR="00F35B48" w:rsidRPr="00DA44CB">
        <w:t>observations made during visits to most of the independent cultural spaces in Zagreb;</w:t>
      </w:r>
      <w:r w:rsidR="00F35B48">
        <w:t xml:space="preserve"> </w:t>
      </w:r>
      <w:r w:rsidR="00F35B48" w:rsidRPr="00DA44CB">
        <w:t>and discussions with my friends from the Academy of Fine Art’s New Media Department</w:t>
      </w:r>
      <w:r w:rsidR="006457BD">
        <w:t xml:space="preserve"> and </w:t>
      </w:r>
      <w:r w:rsidR="007257EB">
        <w:t>from the performance art community</w:t>
      </w:r>
      <w:r w:rsidR="006457BD">
        <w:t>.</w:t>
      </w:r>
    </w:p>
    <w:p w14:paraId="4E556BA3" w14:textId="77777777" w:rsidR="006457BD" w:rsidRDefault="006457BD" w:rsidP="0060559B"/>
    <w:p w14:paraId="2DEB9423" w14:textId="5C76A2EE" w:rsidR="0060559B" w:rsidRDefault="0060559B" w:rsidP="0060559B">
      <w:r>
        <w:t>Writing an ethnographic account of the peace movements during the Yugoslav Wars, sociologist and activist Paul Stubbs formulated a ‘</w:t>
      </w:r>
      <w:proofErr w:type="spellStart"/>
      <w:r>
        <w:t>nethnographic</w:t>
      </w:r>
      <w:proofErr w:type="spellEnd"/>
      <w:r>
        <w:t xml:space="preserve">’ methodology. The </w:t>
      </w:r>
      <w:proofErr w:type="spellStart"/>
      <w:r>
        <w:t>netnography</w:t>
      </w:r>
      <w:proofErr w:type="spellEnd"/>
      <w:r>
        <w:t xml:space="preserve"> ‘usefully draw[s] on ethnographer as informant and embrace[s] the reflexive dimension such that reflexivity is applied not just to the work of individual ethnographers, </w:t>
      </w:r>
      <w:r>
        <w:lastRenderedPageBreak/>
        <w:t>but to the methodology as a whole’ and thus achieve</w:t>
      </w:r>
      <w:r w:rsidR="0034245C">
        <w:t>s</w:t>
      </w:r>
      <w:r>
        <w:t xml:space="preserve"> a ‘multi-voiced </w:t>
      </w:r>
      <w:proofErr w:type="spellStart"/>
      <w:r>
        <w:t>netnography</w:t>
      </w:r>
      <w:proofErr w:type="spellEnd"/>
      <w:r>
        <w:t>’.</w:t>
      </w:r>
      <w:r>
        <w:rPr>
          <w:rStyle w:val="FootnoteReference"/>
        </w:rPr>
        <w:footnoteReference w:id="1"/>
      </w:r>
      <w:r>
        <w:t xml:space="preserve"> In line with this approach, I use extensive quotations from interviews and conversations in the following text. By incorporating different voices from the field of independent culture, I engage with various views on socialist histories and cultural heritage</w:t>
      </w:r>
      <w:r w:rsidR="00A80734">
        <w:t>. This has also involved considering</w:t>
      </w:r>
      <w:r w:rsidR="006E5847">
        <w:t xml:space="preserve"> </w:t>
      </w:r>
      <w:r>
        <w:t>different takes on the character of civil society and the arguments that are formulated from these perspectives</w:t>
      </w:r>
      <w:r w:rsidR="00393924">
        <w:t>.</w:t>
      </w:r>
      <w:r w:rsidR="006E5847">
        <w:t xml:space="preserve"> Most important is</w:t>
      </w:r>
      <w:r>
        <w:t xml:space="preserve"> the way </w:t>
      </w:r>
      <w:r w:rsidR="006E5847">
        <w:t xml:space="preserve">in which </w:t>
      </w:r>
      <w:r>
        <w:t>history is articulated from them, whether that be as</w:t>
      </w:r>
      <w:r w:rsidR="00393924">
        <w:t xml:space="preserve"> a </w:t>
      </w:r>
      <w:r>
        <w:t xml:space="preserve">source of inspiration for contemporary practice and activism or as </w:t>
      </w:r>
      <w:r w:rsidR="00393924">
        <w:t xml:space="preserve">a </w:t>
      </w:r>
      <w:r>
        <w:t>factual deduction and disinterested understanding. I simultaneously discuss institutional developments in artistic and cultural production, political changes, artistic tendencies, important developments in discourse, historiography and theor</w:t>
      </w:r>
      <w:r w:rsidR="00D419FA">
        <w:t>y. The point in doing so is to engage with the interrelation between these different historical events and the problems that arise from attempting to comprehend them; thereby to confront how our thinking of the past influences our attitudes in the present.</w:t>
      </w:r>
    </w:p>
    <w:p w14:paraId="419ECA92" w14:textId="77777777" w:rsidR="0060559B" w:rsidRDefault="0060559B" w:rsidP="0060559B"/>
    <w:p w14:paraId="03CE244D" w14:textId="7BC24BF5" w:rsidR="0060559B" w:rsidRDefault="0060559B" w:rsidP="0060559B">
      <w:r>
        <w:t>As such, the following is a genealogy rather than a history. The difference, according to Michel Foucault, is that a genealogy ‘opposes itself to the search for “origins”’ so typical of traditional histories.</w:t>
      </w:r>
      <w:r>
        <w:rPr>
          <w:rStyle w:val="FootnoteReference"/>
        </w:rPr>
        <w:footnoteReference w:id="2"/>
      </w:r>
      <w:r>
        <w:t xml:space="preserve"> In a genealogy, history is not considered to be a pure reality covered by the dust of time, waiting to be uncovered ‘as it really was’, or the material of grand narratives, but a complicated tissue of discourse resulting from the interplay of power relationships and the distribution of capital.</w:t>
      </w:r>
      <w:r w:rsidRPr="00D341AD">
        <w:t xml:space="preserve"> </w:t>
      </w:r>
      <w:r>
        <w:t>The task of the genealogist</w:t>
      </w:r>
      <w:r w:rsidR="00443E38">
        <w:t xml:space="preserve"> is</w:t>
      </w:r>
      <w:r>
        <w:t xml:space="preserve"> to explore the way beings have been disciplined by power in the past</w:t>
      </w:r>
      <w:r w:rsidR="00443E38">
        <w:t>. This can be done</w:t>
      </w:r>
      <w:r w:rsidR="00D419FA">
        <w:t>, Foucault suggests,</w:t>
      </w:r>
      <w:r>
        <w:t xml:space="preserve"> by looking for the ‘</w:t>
      </w:r>
      <w:proofErr w:type="spellStart"/>
      <w:r>
        <w:t>Herkunft</w:t>
      </w:r>
      <w:proofErr w:type="spellEnd"/>
      <w:r>
        <w:t>’ (discursive commencement) rather than the ‘</w:t>
      </w:r>
      <w:proofErr w:type="spellStart"/>
      <w:r>
        <w:t>Ursprung</w:t>
      </w:r>
      <w:proofErr w:type="spellEnd"/>
      <w:r>
        <w:t>’ (historical essence) of historical events.</w:t>
      </w:r>
    </w:p>
    <w:p w14:paraId="1653489C" w14:textId="77777777" w:rsidR="0060559B" w:rsidRDefault="0060559B" w:rsidP="0060559B"/>
    <w:p w14:paraId="141549B6" w14:textId="67E8EB91" w:rsidR="0060559B" w:rsidRDefault="0060559B" w:rsidP="0060559B">
      <w:r>
        <w:t xml:space="preserve">The image that appears from this genealogical account of independent cultures in Zagreb is full of shifts and breaks, caused by wars, changes of governments, the conception of new ideas, and other factors that determine how beings are disciplined by power. But I do not suppose there is progress in the history of independent cultures. Writing through this bourgeois myth of progress and linear chronology would only result in a boring </w:t>
      </w:r>
      <w:proofErr w:type="spellStart"/>
      <w:r>
        <w:rPr>
          <w:i/>
          <w:iCs/>
        </w:rPr>
        <w:t>Abendland</w:t>
      </w:r>
      <w:proofErr w:type="spellEnd"/>
      <w:r>
        <w:rPr>
          <w:i/>
          <w:iCs/>
        </w:rPr>
        <w:t>-</w:t>
      </w:r>
      <w:r>
        <w:t xml:space="preserve">image of emergence, peak and decline. In fact, as much </w:t>
      </w:r>
      <w:r w:rsidR="00443E38">
        <w:t xml:space="preserve">as </w:t>
      </w:r>
      <w:r>
        <w:t xml:space="preserve">there are disruptions, there is </w:t>
      </w:r>
      <w:r w:rsidR="00443E38">
        <w:t xml:space="preserve">a </w:t>
      </w:r>
      <w:r>
        <w:lastRenderedPageBreak/>
        <w:t xml:space="preserve">continuity in the praxis </w:t>
      </w:r>
      <w:r w:rsidR="00443E38">
        <w:t xml:space="preserve">of </w:t>
      </w:r>
      <w:r>
        <w:t>independent cultures as it peaked repeatedly in the 1970s, the early 2000s, and, in some sense, today. Independent culture is a living culture that constantly morphs and transforms. Who knows what shape it will take tomorrow, when the circumstances are different from today? In the face of this liveliness, I cannot write anything else than a situated, effective history of the praxis of independent cultures.</w:t>
      </w:r>
      <w:r>
        <w:rPr>
          <w:rStyle w:val="FootnoteReference"/>
        </w:rPr>
        <w:footnoteReference w:id="3"/>
      </w:r>
    </w:p>
    <w:p w14:paraId="0FB99812" w14:textId="77777777" w:rsidR="0060559B" w:rsidRDefault="0060559B" w:rsidP="0060559B"/>
    <w:p w14:paraId="5E0BB2EB" w14:textId="09EFBF90" w:rsidR="0060559B" w:rsidRDefault="00F84CEC" w:rsidP="0060559B">
      <w:pPr>
        <w:pStyle w:val="Heading2"/>
      </w:pPr>
      <w:bookmarkStart w:id="1" w:name="_Toc10724237"/>
      <w:r>
        <w:t xml:space="preserve">1.1. </w:t>
      </w:r>
      <w:r w:rsidR="0060559B">
        <w:t>What Is a Genealogy Today?</w:t>
      </w:r>
      <w:bookmarkEnd w:id="1"/>
    </w:p>
    <w:p w14:paraId="01DBCD0C" w14:textId="77777777" w:rsidR="0060559B" w:rsidRDefault="0060559B" w:rsidP="0060559B">
      <w:r>
        <w:t>How exactly can a genealogy intervene in the living discourse of the past at present? What does it mean to write a genealogy today? Foucault wrote his genealogies in the 1970s, the late days of Fordist labor relationship dominance. Since then, due to incessant globalization, automation and the rise of the internet, a shift to post-Fordist labor took place in the (former) West and created new regimes of disciplining. Italian autonomist philosopher Franco ‘</w:t>
      </w:r>
      <w:proofErr w:type="spellStart"/>
      <w:r>
        <w:t>Bifo</w:t>
      </w:r>
      <w:proofErr w:type="spellEnd"/>
      <w:r>
        <w:t>’ Berardi has pointed out that regimes of power like social media and the platform economy no longer aim to discipline the body of their subjects, as was the case for the 20th-century ruling class. Rather, they discipline the soul and put it to work.</w:t>
      </w:r>
      <w:r>
        <w:rPr>
          <w:rStyle w:val="FootnoteReference"/>
        </w:rPr>
        <w:footnoteReference w:id="4"/>
      </w:r>
    </w:p>
    <w:p w14:paraId="6855F982" w14:textId="77777777" w:rsidR="0060559B" w:rsidRDefault="0060559B" w:rsidP="0060559B"/>
    <w:p w14:paraId="4551DA41" w14:textId="6DA20A4A" w:rsidR="0060559B" w:rsidRDefault="0060559B" w:rsidP="0060559B">
      <w:r>
        <w:t xml:space="preserve">The type of soul work dominant in independent cultures is ‘abstract labor’, defined by </w:t>
      </w:r>
      <w:proofErr w:type="spellStart"/>
      <w:r>
        <w:t>Bifo</w:t>
      </w:r>
      <w:proofErr w:type="spellEnd"/>
      <w:r>
        <w:t xml:space="preserve"> as value-producing time with </w:t>
      </w:r>
      <w:r w:rsidRPr="003B553C">
        <w:t>no relation to the specific and concrete utility that the produced objects might have</w:t>
      </w:r>
      <w:r>
        <w:t>.</w:t>
      </w:r>
      <w:r>
        <w:rPr>
          <w:rStyle w:val="FootnoteReference"/>
        </w:rPr>
        <w:footnoteReference w:id="5"/>
      </w:r>
      <w:r>
        <w:t xml:space="preserve"> Since the rise of digital media and the high-tech industries, abstract labor has become widespread, including trades like PR, design, web development, and most of </w:t>
      </w:r>
      <w:r w:rsidR="00443E38">
        <w:t xml:space="preserve">all, </w:t>
      </w:r>
      <w:r>
        <w:t xml:space="preserve">the creative industries. But the oldest and most archetypical type of abstract labor could be said to be the creation of high art by the autonomous artist genius. The artist genius attains such a level of specialization that the value of their labor equals the uniqueness of their abstract skills beyond any reference to use value. For instance, the rumor goes that Pablo Picasso was once approached by a stranger in a restaurant and asked to scribble a drawing on a napkin. Picasso complied and said that ‘this will be 40.000 Francs, please’. The </w:t>
      </w:r>
      <w:r>
        <w:lastRenderedPageBreak/>
        <w:t xml:space="preserve">stranger was astonished and objected: ‘But you did that in 30 seconds!’, to which Picasso replied: ‘You’re wrong. It took me 40 years to become Picasso.’ This example perfectly shows </w:t>
      </w:r>
      <w:proofErr w:type="spellStart"/>
      <w:r>
        <w:t>Bifo’s</w:t>
      </w:r>
      <w:proofErr w:type="spellEnd"/>
      <w:r>
        <w:t xml:space="preserve"> point that abstract </w:t>
      </w:r>
      <w:r w:rsidRPr="003B553C">
        <w:t xml:space="preserve">labor </w:t>
      </w:r>
      <w:r>
        <w:t>‘</w:t>
      </w:r>
      <w:r w:rsidRPr="003B553C">
        <w:t>manipulates absolute abstract signs, but its recombining function is more specific the more personalized it gets, therefore ever less interchangeable</w:t>
      </w:r>
      <w:r>
        <w:t>’</w:t>
      </w:r>
      <w:r w:rsidRPr="003B553C">
        <w:t>.</w:t>
      </w:r>
      <w:r>
        <w:rPr>
          <w:rStyle w:val="FootnoteReference"/>
        </w:rPr>
        <w:footnoteReference w:id="6"/>
      </w:r>
    </w:p>
    <w:p w14:paraId="702EBAEA" w14:textId="77777777" w:rsidR="0060559B" w:rsidRDefault="0060559B" w:rsidP="0060559B"/>
    <w:p w14:paraId="4BC591E7" w14:textId="7C71B94E" w:rsidR="0060559B" w:rsidRDefault="0060559B" w:rsidP="0060559B">
      <w:r>
        <w:t>Every worker of today’s global culture class</w:t>
      </w:r>
      <w:r w:rsidRPr="008D2E76">
        <w:t xml:space="preserve"> </w:t>
      </w:r>
      <w:r>
        <w:t>follows Picasso’s example, geared up with a silver laptop and an organically decomposable mug of artisanal coffee to use the manipulation of abstract signs to strive for uniqueness rather than homogeneity. The paradoxical situation resulting is that, even though these high-tech workers function like any other type of homogenous work force most of the time, they identify as unique creatives. ‘</w:t>
      </w:r>
      <w:r w:rsidRPr="003B553C">
        <w:t>Consequently</w:t>
      </w:r>
      <w:r>
        <w:t>’</w:t>
      </w:r>
      <w:r w:rsidRPr="003B553C">
        <w:t>,</w:t>
      </w:r>
      <w:r>
        <w:t xml:space="preserve"> </w:t>
      </w:r>
      <w:proofErr w:type="spellStart"/>
      <w:r>
        <w:t>Bifo</w:t>
      </w:r>
      <w:proofErr w:type="spellEnd"/>
      <w:r>
        <w:t xml:space="preserve"> says,</w:t>
      </w:r>
      <w:r w:rsidRPr="003B553C">
        <w:t xml:space="preserve"> </w:t>
      </w:r>
      <w:r>
        <w:t>‘</w:t>
      </w:r>
      <w:r w:rsidRPr="007F3945">
        <w:rPr>
          <w:i/>
        </w:rPr>
        <w:t>high tech</w:t>
      </w:r>
      <w:r w:rsidRPr="003B553C">
        <w:t xml:space="preserve"> workers tend to consider labor as the most essential part in their lives, the most specific and personalized</w:t>
      </w:r>
      <w:r>
        <w:t>’</w:t>
      </w:r>
      <w:r w:rsidR="00443E38">
        <w:t>.</w:t>
      </w:r>
      <w:r>
        <w:rPr>
          <w:rStyle w:val="FootnoteReference"/>
        </w:rPr>
        <w:footnoteReference w:id="7"/>
      </w:r>
    </w:p>
    <w:p w14:paraId="757B1E29" w14:textId="77777777" w:rsidR="0060559B" w:rsidRDefault="0060559B" w:rsidP="0060559B"/>
    <w:p w14:paraId="0F410388" w14:textId="31DEF26D" w:rsidR="0060559B" w:rsidRDefault="0060559B" w:rsidP="0060559B">
      <w:r>
        <w:t>This new situation requires a different focus for the genealogist too, because the mental automatisms and types of alienation caused in high tech workers by the complete identification with their jobs are nothing like factory workers’ physical alienation characterized by interchangeability of producing bodies.</w:t>
      </w:r>
      <w:r w:rsidRPr="00B769CA">
        <w:t xml:space="preserve"> </w:t>
      </w:r>
      <w:r>
        <w:t xml:space="preserve">Instead of the split between body and soul caused by Fordism, we encounter an internal split of the soul in post-Fordist labor relationships. Due to the rise of neoliberalism and the dismantling of public social systems, the precarious circumstances in which the soul of high-tech workers is </w:t>
      </w:r>
      <w:r w:rsidR="00443E38">
        <w:t>employed</w:t>
      </w:r>
      <w:r>
        <w:t xml:space="preserve"> result</w:t>
      </w:r>
      <w:r w:rsidR="00443E38">
        <w:t>s</w:t>
      </w:r>
      <w:r>
        <w:t xml:space="preserve"> in the internal split of the soul as creative entity and the soul as entrepreneurial entity. While the creative soul creates freely and abstractly, the entrepreneurial soul of the </w:t>
      </w:r>
      <w:r w:rsidRPr="00623279">
        <w:t>high-tech</w:t>
      </w:r>
      <w:r>
        <w:t xml:space="preserve"> worker enters into market competition to compensate for the failing social systems.</w:t>
      </w:r>
    </w:p>
    <w:p w14:paraId="4C313CF7" w14:textId="77777777" w:rsidR="0060559B" w:rsidRDefault="0060559B" w:rsidP="0060559B"/>
    <w:p w14:paraId="17FCB14A" w14:textId="7B63E0B0" w:rsidR="0060559B" w:rsidRDefault="0060559B" w:rsidP="0060559B">
      <w:r>
        <w:t xml:space="preserve">Independent culture in Zagreb is a circuit full of such abstract high-tech labor. Indeed, the precariousness of mental work is an often talked-about subject in the scene, felt </w:t>
      </w:r>
      <w:r w:rsidR="00443E38">
        <w:t>deeply</w:t>
      </w:r>
      <w:r>
        <w:t xml:space="preserve"> by its members on a daily basis. The</w:t>
      </w:r>
      <w:r w:rsidR="00443E38">
        <w:t xml:space="preserve">ir </w:t>
      </w:r>
      <w:r>
        <w:t xml:space="preserve">condition </w:t>
      </w:r>
      <w:r w:rsidR="00443E38">
        <w:t xml:space="preserve">means that they </w:t>
      </w:r>
      <w:r>
        <w:t>hav</w:t>
      </w:r>
      <w:r w:rsidR="00443E38">
        <w:t>e</w:t>
      </w:r>
      <w:r>
        <w:t xml:space="preserve"> to take care of themselves through </w:t>
      </w:r>
      <w:r w:rsidR="00443E38">
        <w:t xml:space="preserve">the </w:t>
      </w:r>
      <w:r>
        <w:t>market or funding competition</w:t>
      </w:r>
      <w:r w:rsidR="00443E38">
        <w:t xml:space="preserve"> –</w:t>
      </w:r>
      <w:r>
        <w:t xml:space="preserve"> while being uncertain about </w:t>
      </w:r>
      <w:r w:rsidR="00443E38">
        <w:t>their survival</w:t>
      </w:r>
      <w:r w:rsidR="00D419FA">
        <w:t xml:space="preserve"> from year to year</w:t>
      </w:r>
      <w:r>
        <w:t xml:space="preserve">. What’s more, the instrumentalized use of precarization by governments is one of the structural threats independent cultural organizations deal with. For many of these </w:t>
      </w:r>
      <w:r>
        <w:lastRenderedPageBreak/>
        <w:t xml:space="preserve">organizations, a year without government funding can easily mean the end. Precarity is therefore the red thread in my </w:t>
      </w:r>
      <w:r w:rsidR="00BD6094">
        <w:t>genealogy</w:t>
      </w:r>
      <w:r>
        <w:t xml:space="preserve"> of independent cultures.</w:t>
      </w:r>
    </w:p>
    <w:p w14:paraId="542A2A64" w14:textId="77777777" w:rsidR="0060559B" w:rsidRDefault="0060559B" w:rsidP="0060559B"/>
    <w:p w14:paraId="70A9153E" w14:textId="41AFC9CE" w:rsidR="0060559B" w:rsidRDefault="0060559B" w:rsidP="0060559B">
      <w:r>
        <w:t xml:space="preserve">To address this state of precarity, I borrowed some important definitions from Isabell </w:t>
      </w:r>
      <w:proofErr w:type="spellStart"/>
      <w:r>
        <w:t>Lorey’s</w:t>
      </w:r>
      <w:proofErr w:type="spellEnd"/>
      <w:r>
        <w:t xml:space="preserve"> </w:t>
      </w:r>
      <w:r>
        <w:rPr>
          <w:i/>
        </w:rPr>
        <w:t xml:space="preserve">State of Insecurity: Government of the Precarious (Futures) </w:t>
      </w:r>
      <w:r>
        <w:t xml:space="preserve">(2012). The four key concepts </w:t>
      </w:r>
      <w:proofErr w:type="spellStart"/>
      <w:r>
        <w:t>Lorey</w:t>
      </w:r>
      <w:proofErr w:type="spellEnd"/>
      <w:r>
        <w:t xml:space="preserve"> expands upon in this book are: </w:t>
      </w:r>
      <w:r w:rsidRPr="007D60E4">
        <w:rPr>
          <w:i/>
          <w:iCs/>
        </w:rPr>
        <w:t>precarization</w:t>
      </w:r>
      <w:r>
        <w:t xml:space="preserve">, </w:t>
      </w:r>
      <w:r w:rsidRPr="007D60E4">
        <w:rPr>
          <w:i/>
          <w:iCs/>
        </w:rPr>
        <w:t>precariousness</w:t>
      </w:r>
      <w:r>
        <w:t xml:space="preserve">, </w:t>
      </w:r>
      <w:r w:rsidRPr="007D60E4">
        <w:rPr>
          <w:i/>
          <w:iCs/>
        </w:rPr>
        <w:t>precarity</w:t>
      </w:r>
      <w:r>
        <w:t xml:space="preserve">, and </w:t>
      </w:r>
      <w:r w:rsidRPr="007D60E4">
        <w:rPr>
          <w:i/>
          <w:iCs/>
        </w:rPr>
        <w:t>governmental precarization</w:t>
      </w:r>
      <w:r>
        <w:t>. The most general of these terms is precarization, which refers to the phenomenon of living with the unpredictable, the contingent.</w:t>
      </w:r>
      <w:r>
        <w:rPr>
          <w:rStyle w:val="FootnoteReference"/>
        </w:rPr>
        <w:footnoteReference w:id="8"/>
      </w:r>
      <w:r>
        <w:t xml:space="preserve"> It is the umbrella term, under which the other three are grouped. Precariousness, precarity, and governmental precarization are three respectively social-ontological, discriminatory, and historical dimensions of precarization.</w:t>
      </w:r>
    </w:p>
    <w:p w14:paraId="21A0E057" w14:textId="77777777" w:rsidR="0060559B" w:rsidRDefault="0060559B" w:rsidP="0060559B"/>
    <w:p w14:paraId="33CB23FA" w14:textId="15148A2C" w:rsidR="0060559B" w:rsidRDefault="0060559B" w:rsidP="0060559B">
      <w:r w:rsidRPr="007D60E4">
        <w:t>Precariousness</w:t>
      </w:r>
      <w:r>
        <w:t xml:space="preserve"> refers to the socio-ontological state of insecurity: all human beings are born into society, disposing of nothing but a harmless and necessarily mortal body.</w:t>
      </w:r>
      <w:r w:rsidRPr="004F52E3">
        <w:t xml:space="preserve"> </w:t>
      </w:r>
      <w:r>
        <w:t xml:space="preserve">We all </w:t>
      </w:r>
      <w:proofErr w:type="gramStart"/>
      <w:r>
        <w:t>know:</w:t>
      </w:r>
      <w:proofErr w:type="gramEnd"/>
      <w:r>
        <w:t xml:space="preserve"> leave a baby alone and it dies within days. The fact that any full-grown human is alive is because they have taken</w:t>
      </w:r>
      <w:r w:rsidR="00BD6094">
        <w:t xml:space="preserve"> the necessary</w:t>
      </w:r>
      <w:r>
        <w:t xml:space="preserve"> care to postpone inevitable death. From the moment we are born, we are dependent upon social structures and the care of others. Precariousness is, then, not necessarily something we are born </w:t>
      </w:r>
      <w:r>
        <w:rPr>
          <w:i/>
        </w:rPr>
        <w:t xml:space="preserve">with, </w:t>
      </w:r>
      <w:r>
        <w:t xml:space="preserve">but necessarily something we are born </w:t>
      </w:r>
      <w:r>
        <w:rPr>
          <w:i/>
        </w:rPr>
        <w:t>into.</w:t>
      </w:r>
      <w:r>
        <w:t xml:space="preserve"> Thus, precariousness is not a natural</w:t>
      </w:r>
      <w:r w:rsidR="00BD6094">
        <w:t xml:space="preserve"> condition</w:t>
      </w:r>
      <w:r>
        <w:t xml:space="preserve">, but </w:t>
      </w:r>
      <w:r w:rsidR="00D419FA">
        <w:t>at the same time socially constructed and unavoidable</w:t>
      </w:r>
      <w:r w:rsidR="00BD6094">
        <w:t xml:space="preserve">. It </w:t>
      </w:r>
      <w:r>
        <w:t xml:space="preserve">is shared by </w:t>
      </w:r>
      <w:proofErr w:type="gramStart"/>
      <w:r>
        <w:t>all, yet</w:t>
      </w:r>
      <w:proofErr w:type="gramEnd"/>
      <w:r>
        <w:t xml:space="preserve"> divides and individualizes.</w:t>
      </w:r>
      <w:r w:rsidRPr="00930E3C">
        <w:rPr>
          <w:rFonts w:cs="Times New Roman"/>
        </w:rPr>
        <w:t xml:space="preserve"> </w:t>
      </w:r>
      <w:r w:rsidRPr="002A55CC">
        <w:rPr>
          <w:rFonts w:cs="Times New Roman"/>
        </w:rPr>
        <w:t xml:space="preserve">Judith Butler </w:t>
      </w:r>
      <w:r>
        <w:rPr>
          <w:rFonts w:cs="Times New Roman"/>
        </w:rPr>
        <w:t>has put</w:t>
      </w:r>
      <w:r w:rsidRPr="002A55CC">
        <w:rPr>
          <w:rFonts w:cs="Times New Roman"/>
        </w:rPr>
        <w:t xml:space="preserve"> it this way: ‘Although precarious life is a generalized condition, it is, paradoxically, the condition of being conditioned’</w:t>
      </w:r>
      <w:r w:rsidR="00BD6094">
        <w:rPr>
          <w:rFonts w:cs="Times New Roman"/>
        </w:rPr>
        <w:t>.</w:t>
      </w:r>
      <w:r>
        <w:rPr>
          <w:rStyle w:val="FootnoteReference"/>
        </w:rPr>
        <w:footnoteReference w:id="9"/>
      </w:r>
      <w:r>
        <w:rPr>
          <w:rFonts w:cs="Times New Roman"/>
        </w:rPr>
        <w:t xml:space="preserve"> </w:t>
      </w:r>
      <w:r w:rsidR="00D419FA">
        <w:rPr>
          <w:rFonts w:cs="Times New Roman"/>
        </w:rPr>
        <w:t>Since</w:t>
      </w:r>
      <w:r>
        <w:rPr>
          <w:rFonts w:cs="Times New Roman"/>
        </w:rPr>
        <w:t xml:space="preserve"> precariousness </w:t>
      </w:r>
      <w:r w:rsidR="00D419FA">
        <w:rPr>
          <w:rFonts w:cs="Times New Roman"/>
        </w:rPr>
        <w:t>is</w:t>
      </w:r>
      <w:r>
        <w:rPr>
          <w:rFonts w:cs="Times New Roman"/>
        </w:rPr>
        <w:t xml:space="preserve"> </w:t>
      </w:r>
      <w:r w:rsidR="00D419FA">
        <w:rPr>
          <w:rFonts w:cs="Times New Roman"/>
        </w:rPr>
        <w:t>this</w:t>
      </w:r>
      <w:r>
        <w:rPr>
          <w:rFonts w:cs="Times New Roman"/>
        </w:rPr>
        <w:t xml:space="preserve"> unavoidable, pre-intentional condition shared by all</w:t>
      </w:r>
      <w:r w:rsidR="00D419FA">
        <w:rPr>
          <w:rFonts w:cs="Times New Roman"/>
        </w:rPr>
        <w:t>,</w:t>
      </w:r>
      <w:r>
        <w:rPr>
          <w:rFonts w:cs="Times New Roman"/>
        </w:rPr>
        <w:t xml:space="preserve"> </w:t>
      </w:r>
      <w:r w:rsidR="00D419FA">
        <w:rPr>
          <w:rFonts w:cs="Times New Roman"/>
        </w:rPr>
        <w:t>i</w:t>
      </w:r>
      <w:r>
        <w:rPr>
          <w:rFonts w:cs="Times New Roman"/>
        </w:rPr>
        <w:t>t exists outside of power relationships</w:t>
      </w:r>
      <w:r w:rsidR="00D419FA">
        <w:rPr>
          <w:rFonts w:cs="Times New Roman"/>
        </w:rPr>
        <w:t xml:space="preserve">, </w:t>
      </w:r>
      <w:r w:rsidR="00D419FA">
        <w:rPr>
          <w:rFonts w:cs="Times New Roman"/>
          <w:i/>
          <w:iCs/>
        </w:rPr>
        <w:t xml:space="preserve">before </w:t>
      </w:r>
      <w:r w:rsidR="00D419FA">
        <w:rPr>
          <w:rFonts w:cs="Times New Roman"/>
        </w:rPr>
        <w:t>power relationships</w:t>
      </w:r>
      <w:r>
        <w:rPr>
          <w:rFonts w:cs="Times New Roman"/>
        </w:rPr>
        <w:t>.</w:t>
      </w:r>
    </w:p>
    <w:p w14:paraId="132FF468" w14:textId="77777777" w:rsidR="0060559B" w:rsidRDefault="0060559B" w:rsidP="0060559B"/>
    <w:p w14:paraId="31BFF14E" w14:textId="49816962" w:rsidR="0060559B" w:rsidRDefault="0060559B" w:rsidP="0060559B">
      <w:r w:rsidRPr="007D60E4">
        <w:t>Precarity</w:t>
      </w:r>
      <w:r>
        <w:t>, on the other hand, is the moment when the fear of precarious life turns into power and constitutes a hierarchic categorization of precariousness</w:t>
      </w:r>
      <w:r w:rsidR="00D419FA">
        <w:t xml:space="preserve"> and becomes regulatory</w:t>
      </w:r>
      <w:r>
        <w:t>.</w:t>
      </w:r>
      <w:r>
        <w:rPr>
          <w:rStyle w:val="FootnoteReference"/>
        </w:rPr>
        <w:footnoteReference w:id="10"/>
      </w:r>
      <w:r>
        <w:t xml:space="preserve"> </w:t>
      </w:r>
      <w:r w:rsidR="0011528A">
        <w:t xml:space="preserve">Instead of facing the unavoidable danger of precarious life, the fear deflected and projected onto more controllable entities: the lives and actions of others. </w:t>
      </w:r>
      <w:r w:rsidR="006457BD">
        <w:t xml:space="preserve">(Why am I feeling so weak and vulnerable in everyday life? Must be the queers and the immigrants.) </w:t>
      </w:r>
      <w:r w:rsidR="0011528A">
        <w:t xml:space="preserve">Through the discriminatory logic by which some privileged groups project their fear onto others, a </w:t>
      </w:r>
      <w:r>
        <w:lastRenderedPageBreak/>
        <w:t xml:space="preserve">hierarchic categorization </w:t>
      </w:r>
      <w:r w:rsidR="0011528A">
        <w:t>of forms of life is created</w:t>
      </w:r>
      <w:r>
        <w:t>.</w:t>
      </w:r>
      <w:r w:rsidR="0011528A">
        <w:t xml:space="preserve"> </w:t>
      </w:r>
      <w:r>
        <w:t>Precarity can thus be understood as a functional effect of political and legal forms of regulation that should ideally function as protection from precariousness</w:t>
      </w:r>
      <w:r w:rsidR="00022227">
        <w:t>.</w:t>
      </w:r>
      <w:r>
        <w:t xml:space="preserve"> </w:t>
      </w:r>
      <w:r w:rsidR="00022227">
        <w:t>Clearly</w:t>
      </w:r>
      <w:r>
        <w:t>,</w:t>
      </w:r>
      <w:r w:rsidR="00022227">
        <w:t xml:space="preserve"> the exclusive and regulatory effects of</w:t>
      </w:r>
      <w:r>
        <w:t xml:space="preserve"> precarity </w:t>
      </w:r>
      <w:r w:rsidR="00022227">
        <w:t>do not only create a sense of safety, but are</w:t>
      </w:r>
      <w:r>
        <w:t xml:space="preserve"> </w:t>
      </w:r>
      <w:r w:rsidR="00022227">
        <w:t xml:space="preserve">also </w:t>
      </w:r>
      <w:r>
        <w:t>closely linked to racism, anti-Semitism, homophobia, etc.</w:t>
      </w:r>
    </w:p>
    <w:p w14:paraId="2B9907AB" w14:textId="77777777" w:rsidR="0060559B" w:rsidRDefault="0060559B" w:rsidP="0060559B"/>
    <w:p w14:paraId="28C7E5CB" w14:textId="108AA8DB" w:rsidR="0060559B" w:rsidRDefault="0060559B" w:rsidP="0060559B">
      <w:r>
        <w:t xml:space="preserve">Importantly, this regulatory dimension of precarity is neither necessary nor natural, but a contingently-historically constructed phenomenon. </w:t>
      </w:r>
      <w:r w:rsidR="00022227">
        <w:t xml:space="preserve">The status quo of power relations in the </w:t>
      </w:r>
      <w:r>
        <w:t xml:space="preserve">industrial-capitalist </w:t>
      </w:r>
      <w:r w:rsidR="00022227">
        <w:t>era have from the start been</w:t>
      </w:r>
      <w:r>
        <w:t xml:space="preserve"> </w:t>
      </w:r>
      <w:r w:rsidR="00BD6094">
        <w:t xml:space="preserve">dependent on </w:t>
      </w:r>
      <w:r>
        <w:t>the individualized</w:t>
      </w:r>
      <w:r w:rsidR="00393924">
        <w:t>,</w:t>
      </w:r>
      <w:r>
        <w:t xml:space="preserve"> and therefore </w:t>
      </w:r>
      <w:proofErr w:type="spellStart"/>
      <w:r>
        <w:t>biopolitically</w:t>
      </w:r>
      <w:proofErr w:type="spellEnd"/>
      <w:r>
        <w:t xml:space="preserve"> governable</w:t>
      </w:r>
      <w:r w:rsidR="00393924">
        <w:t>,</w:t>
      </w:r>
      <w:r>
        <w:t xml:space="preserve"> labor market</w:t>
      </w:r>
      <w:r w:rsidR="00BD6094">
        <w:t>. This was</w:t>
      </w:r>
      <w:r>
        <w:t xml:space="preserve"> justified in the discourse </w:t>
      </w:r>
      <w:r w:rsidR="00BD6094">
        <w:t xml:space="preserve">around </w:t>
      </w:r>
      <w:r>
        <w:t xml:space="preserve">individual responsibility and the </w:t>
      </w:r>
      <w:r w:rsidRPr="007D60E4">
        <w:rPr>
          <w:i/>
          <w:iCs/>
        </w:rPr>
        <w:t>sovereign citizen</w:t>
      </w:r>
      <w:r>
        <w:t>.</w:t>
      </w:r>
      <w:r>
        <w:rPr>
          <w:rStyle w:val="FootnoteReference"/>
        </w:rPr>
        <w:footnoteReference w:id="11"/>
      </w:r>
      <w:r>
        <w:t xml:space="preserve"> Since a sovereign citizen is free to pick their own means of existence (jobs, health care, insurance, social circles, etc.), they are also responsible for the upkeep of their existence and to deal with all the insecurities it comes with. </w:t>
      </w:r>
      <w:r w:rsidR="00022227">
        <w:t>Leap forward in time: w</w:t>
      </w:r>
      <w:r>
        <w:t xml:space="preserve">ith the emergence of the internet, post-Fordist modes of production, </w:t>
      </w:r>
      <w:r w:rsidR="00BD6094">
        <w:t xml:space="preserve">including both </w:t>
      </w:r>
      <w:r>
        <w:t xml:space="preserve">cognitive and creative work, precarious living and working circumstances have </w:t>
      </w:r>
      <w:r w:rsidR="00B37C2D">
        <w:t xml:space="preserve">become </w:t>
      </w:r>
      <w:r>
        <w:t>normalized. What is more,</w:t>
      </w:r>
      <w:r w:rsidR="00B37C2D">
        <w:t xml:space="preserve"> in this context,</w:t>
      </w:r>
      <w:r>
        <w:t xml:space="preserve"> normalized means: </w:t>
      </w:r>
      <w:proofErr w:type="gramStart"/>
      <w:r>
        <w:t>happily</w:t>
      </w:r>
      <w:proofErr w:type="gramEnd"/>
      <w:r>
        <w:t xml:space="preserve"> internalized. We, the creative class, all want </w:t>
      </w:r>
      <w:r w:rsidR="00B37C2D">
        <w:t xml:space="preserve">the </w:t>
      </w:r>
      <w:r>
        <w:t>freedom of flexible jobs</w:t>
      </w:r>
      <w:r w:rsidR="00B37C2D">
        <w:t xml:space="preserve"> and the ability</w:t>
      </w:r>
      <w:r>
        <w:t xml:space="preserve"> to work from our MacBook</w:t>
      </w:r>
      <w:r w:rsidR="00B37C2D">
        <w:t>s</w:t>
      </w:r>
      <w:r>
        <w:t xml:space="preserve"> in any coffee bar around the world. Thus, without any struggle, precarization</w:t>
      </w:r>
      <w:r w:rsidR="00FA3CE3">
        <w:t xml:space="preserve"> (and the privilege to be without it)</w:t>
      </w:r>
      <w:r>
        <w:t xml:space="preserve"> ha</w:t>
      </w:r>
      <w:r w:rsidR="00FA3CE3">
        <w:t>ve</w:t>
      </w:r>
      <w:r>
        <w:t xml:space="preserve"> become an essential tool of contemporary neoliberal government.</w:t>
      </w:r>
    </w:p>
    <w:p w14:paraId="17C758D7" w14:textId="77777777" w:rsidR="0060559B" w:rsidRDefault="0060559B" w:rsidP="0060559B"/>
    <w:p w14:paraId="13F4D5A0" w14:textId="1E5F498A" w:rsidR="008D137E" w:rsidRDefault="0060559B" w:rsidP="0060559B">
      <w:r>
        <w:t xml:space="preserve">Here, </w:t>
      </w:r>
      <w:proofErr w:type="spellStart"/>
      <w:r>
        <w:t>Lorey</w:t>
      </w:r>
      <w:proofErr w:type="spellEnd"/>
      <w:r>
        <w:t xml:space="preserve"> asserts, we discern the third dimension of precarization: governmental precarization.</w:t>
      </w:r>
      <w:r>
        <w:rPr>
          <w:rStyle w:val="FootnoteReference"/>
        </w:rPr>
        <w:footnoteReference w:id="12"/>
      </w:r>
      <w:r>
        <w:t xml:space="preserve"> Governmental precarization, according to </w:t>
      </w:r>
      <w:proofErr w:type="spellStart"/>
      <w:r>
        <w:t>Lorey</w:t>
      </w:r>
      <w:proofErr w:type="spellEnd"/>
      <w:r>
        <w:t xml:space="preserve">, not only entails a precarization of wage labor, but also of existence in general. The emergence of governmental precarization and neoliberalism (the marketization of (every facet of) life) are related. Economic deregulations and the abandonment of Fordist labor have created not only created freedom and flexibility, but also income disparities, precarity and fear. The more individuated and the more marketized our European condition has </w:t>
      </w:r>
      <w:proofErr w:type="gramStart"/>
      <w:r>
        <w:t>gotten,</w:t>
      </w:r>
      <w:proofErr w:type="gramEnd"/>
      <w:r>
        <w:t xml:space="preserve"> the more normalized precarious life has become. But, </w:t>
      </w:r>
      <w:proofErr w:type="spellStart"/>
      <w:r>
        <w:t>Lorey</w:t>
      </w:r>
      <w:proofErr w:type="spellEnd"/>
      <w:r>
        <w:t xml:space="preserve"> emphasizes, the fact that precarious life has normalized and become a tool of governance under neoliberalism, does not mean that insecurity itself has normalized, too. On the contrary, as nation-states proceed to dismantle one </w:t>
      </w:r>
      <w:r w:rsidR="00B37C2D">
        <w:t xml:space="preserve">social security </w:t>
      </w:r>
      <w:r>
        <w:lastRenderedPageBreak/>
        <w:t xml:space="preserve">structure after another, more and more emphasis is put on national security. These fears were then (pseudo-)resolved on the nation-state level by militarization and repression of the Other. </w:t>
      </w:r>
    </w:p>
    <w:p w14:paraId="55A7FD81" w14:textId="0AD20D4C" w:rsidR="0060559B" w:rsidRDefault="008D137E" w:rsidP="0060559B">
      <w:r>
        <w:t>T</w:t>
      </w:r>
      <w:r w:rsidR="0060559B">
        <w:t>he fear of alien social bodies,</w:t>
      </w:r>
      <w:r>
        <w:t xml:space="preserve"> terrorism, Islam, racial dilution, cultural digression and aggression towards</w:t>
      </w:r>
      <w:r w:rsidR="0060559B">
        <w:t xml:space="preserve"> asylum seekers</w:t>
      </w:r>
      <w:r>
        <w:t xml:space="preserve"> have all increased with the rise of the precarity</w:t>
      </w:r>
      <w:r w:rsidR="0060559B">
        <w:t>. This ideologically installed fear is then eased by rising military budgets, xenophobic refugee policies, and strongman leaders. Hence, the functional dimension precarity has been institutionalized and has become the foundational mechanism of government.</w:t>
      </w:r>
    </w:p>
    <w:p w14:paraId="28B5300E" w14:textId="77777777" w:rsidR="0060559B" w:rsidRDefault="0060559B" w:rsidP="0060559B"/>
    <w:p w14:paraId="4A015C08" w14:textId="77777777" w:rsidR="0060559B" w:rsidRDefault="0060559B" w:rsidP="0060559B">
      <w:r>
        <w:t>Now, let’s start at point zero: the disintegration of the Socialist Federal Republic of Yugoslavia.</w:t>
      </w:r>
    </w:p>
    <w:p w14:paraId="31347BAB" w14:textId="77777777" w:rsidR="0060559B" w:rsidRDefault="0060559B" w:rsidP="0060559B"/>
    <w:p w14:paraId="45792404" w14:textId="02225BD8" w:rsidR="0060559B" w:rsidRDefault="00F84CEC" w:rsidP="0060559B">
      <w:pPr>
        <w:pStyle w:val="Heading2"/>
      </w:pPr>
      <w:bookmarkStart w:id="2" w:name="_Toc10724238"/>
      <w:r>
        <w:t xml:space="preserve">1.2. </w:t>
      </w:r>
      <w:r w:rsidR="0060559B">
        <w:t>Point Zero: The Disintegration of Yugoslavia</w:t>
      </w:r>
      <w:bookmarkEnd w:id="2"/>
    </w:p>
    <w:p w14:paraId="53677F93" w14:textId="77777777" w:rsidR="0060559B" w:rsidRDefault="0060559B" w:rsidP="0060559B">
      <w:r>
        <w:t xml:space="preserve">1991 saw the disintegration of Yugoslavia. After a decade of political crisis and ‘no future’, the Fukuyaman ideology of the post-historical condition – the idea that all major ideological struggles had been played out when the Iron Curtain fell in 1989 and that liberal-democratic capitalism had come out definitively victorious – finally and violently caught up with Yugoslavia. Slovenians, </w:t>
      </w:r>
      <w:proofErr w:type="spellStart"/>
      <w:r>
        <w:t>Bosniaks</w:t>
      </w:r>
      <w:proofErr w:type="spellEnd"/>
      <w:r>
        <w:t xml:space="preserve">, Croats, Serbs, Serbian Croats, Croatian </w:t>
      </w:r>
      <w:proofErr w:type="spellStart"/>
      <w:r>
        <w:t>Bosniaks</w:t>
      </w:r>
      <w:proofErr w:type="spellEnd"/>
      <w:r>
        <w:t xml:space="preserve">, Bosnian Serbs, Serbian </w:t>
      </w:r>
      <w:proofErr w:type="spellStart"/>
      <w:r>
        <w:t>Bosniaks</w:t>
      </w:r>
      <w:proofErr w:type="spellEnd"/>
      <w:r>
        <w:t xml:space="preserve">, Bosnian Croats, and Croatian Serbs fought each other in shifting alliances. Historians still debate whether these are four separate Yugoslav Wars or a single civil war. In any case, as soon as images of Serbian concentration camps went viral on every possible Western news outlet, it became clear that ‘something’ had to be done. The U.N. intervened while </w:t>
      </w:r>
      <w:proofErr w:type="spellStart"/>
      <w:r>
        <w:t>Milošević</w:t>
      </w:r>
      <w:proofErr w:type="spellEnd"/>
      <w:r>
        <w:t xml:space="preserve"> </w:t>
      </w:r>
      <w:r w:rsidRPr="00353C64">
        <w:t>marched</w:t>
      </w:r>
      <w:r>
        <w:t>. Even though the Dutch military forces failed to fulfil their duty, the Yugoslav People’s Army ceased its campaign under the threat of NATO bombing. The borders of a divided Yugoslav area started to take shape, and t</w:t>
      </w:r>
      <w:r w:rsidRPr="00901F03">
        <w:t>he rest is history</w:t>
      </w:r>
      <w:r>
        <w:rPr>
          <w:i/>
        </w:rPr>
        <w:t>.</w:t>
      </w:r>
      <w:r>
        <w:t xml:space="preserve"> A history, moreover, that was later neatly separated from the post-historical present day by means of legal closure in The Hague. With some irony, it can be said that the Iron Curtain separating East from West was replaced by the curtain of justice separating history from the present.</w:t>
      </w:r>
    </w:p>
    <w:p w14:paraId="4496073D" w14:textId="77777777" w:rsidR="0060559B" w:rsidRDefault="0060559B" w:rsidP="0060559B"/>
    <w:p w14:paraId="4AA08B06" w14:textId="77777777" w:rsidR="0060559B" w:rsidRDefault="0060559B" w:rsidP="0060559B">
      <w:r>
        <w:t xml:space="preserve">But the Yugoslav Wars have been the subject of many a historiography and I will refrain from writing one more here. It is already clear to all that the war time was a period of such radical social, institutional, political, ideological, and cultural change and destruction, that it can be rightfully marked as a point zero. What is of interest to me, and what is in some sense </w:t>
      </w:r>
      <w:r>
        <w:lastRenderedPageBreak/>
        <w:t xml:space="preserve">the core of this book, is the question what happens </w:t>
      </w:r>
      <w:r>
        <w:rPr>
          <w:i/>
        </w:rPr>
        <w:t xml:space="preserve">after </w:t>
      </w:r>
      <w:r>
        <w:t>point zero. In the aftermath of the Second World War, Theodor W. Adorno famously stated that ‘to write a poem after Auschwitz is barbaric’. Auschwitz was an obvious point zero. And continuing the cultural practices of the ‘civilized’ society that led to the atrocities of the Holocaust – such as writing an old-fashioned poem – without questioning the role of cultural production and narratives within that civilization had become a moral impossibility</w:t>
      </w:r>
      <w:r w:rsidRPr="004347A4">
        <w:t xml:space="preserve"> </w:t>
      </w:r>
      <w:r>
        <w:t>after this point zero. Now, if the Yugoslav Wars are the point zero in this case, at stake is the barbarism of poetry after Srebrenica.</w:t>
      </w:r>
    </w:p>
    <w:p w14:paraId="7779DEA8" w14:textId="77777777" w:rsidR="0060559B" w:rsidRDefault="0060559B" w:rsidP="0060559B"/>
    <w:p w14:paraId="195FD8A2" w14:textId="581D10BA" w:rsidR="0060559B" w:rsidRDefault="00F84CEC" w:rsidP="0060559B">
      <w:pPr>
        <w:pStyle w:val="Heading3"/>
      </w:pPr>
      <w:bookmarkStart w:id="3" w:name="_Toc10724239"/>
      <w:r>
        <w:t xml:space="preserve">1.2.1. </w:t>
      </w:r>
      <w:proofErr w:type="spellStart"/>
      <w:r w:rsidR="0060559B">
        <w:t>Transitology</w:t>
      </w:r>
      <w:bookmarkEnd w:id="3"/>
      <w:proofErr w:type="spellEnd"/>
    </w:p>
    <w:p w14:paraId="17DD822F" w14:textId="6127D354" w:rsidR="00396A29" w:rsidRDefault="00142C41" w:rsidP="0060559B">
      <w:r>
        <w:t>A quintessential idea in the</w:t>
      </w:r>
      <w:r w:rsidR="00533AB9">
        <w:t xml:space="preserve"> liberal</w:t>
      </w:r>
      <w:r>
        <w:t xml:space="preserve"> discourse of post-history was that of ‘transition’. </w:t>
      </w:r>
      <w:r w:rsidR="00AC10EF">
        <w:t xml:space="preserve">Directly following the </w:t>
      </w:r>
      <w:r>
        <w:t>fall</w:t>
      </w:r>
      <w:r w:rsidR="00AC10EF">
        <w:t xml:space="preserve"> of the Iron Curtain in 1989, </w:t>
      </w:r>
      <w:r w:rsidR="00FA5722">
        <w:t>departments of ‘transformation studies’ or ‘</w:t>
      </w:r>
      <w:proofErr w:type="spellStart"/>
      <w:r w:rsidR="00FA5722">
        <w:t>transitology</w:t>
      </w:r>
      <w:proofErr w:type="spellEnd"/>
      <w:r w:rsidR="00FA5722">
        <w:t>’ were established</w:t>
      </w:r>
      <w:r w:rsidR="00AC10EF">
        <w:t xml:space="preserve"> throughout universities in </w:t>
      </w:r>
      <w:proofErr w:type="spellStart"/>
      <w:r w:rsidR="00AC10EF">
        <w:t>Westeren</w:t>
      </w:r>
      <w:proofErr w:type="spellEnd"/>
      <w:r w:rsidR="00AC10EF">
        <w:t xml:space="preserve"> Europe and the United States</w:t>
      </w:r>
      <w:r w:rsidR="00FA5722">
        <w:t xml:space="preserve"> as schisms of Area Studies and Soviet and Comparative Communist Studies. These departments </w:t>
      </w:r>
      <w:r w:rsidR="00AC10EF">
        <w:t>studied and supported the fall of authoritarian and totalitarian regimes in Eastern Europe and their transition into the Western democratic model.</w:t>
      </w:r>
      <w:r w:rsidR="00BD0FB6">
        <w:t xml:space="preserve"> The foundational hypothesis of </w:t>
      </w:r>
      <w:proofErr w:type="spellStart"/>
      <w:r w:rsidR="00BD0FB6">
        <w:t>transitology</w:t>
      </w:r>
      <w:proofErr w:type="spellEnd"/>
      <w:r w:rsidR="00BD0FB6">
        <w:t xml:space="preserve"> was </w:t>
      </w:r>
      <w:r w:rsidR="00060FA7">
        <w:t>paraphrased</w:t>
      </w:r>
      <w:r w:rsidR="00BD0FB6">
        <w:t xml:space="preserve"> by </w:t>
      </w:r>
      <w:proofErr w:type="spellStart"/>
      <w:r w:rsidR="00BD0FB6">
        <w:t>transitologist</w:t>
      </w:r>
      <w:proofErr w:type="spellEnd"/>
      <w:r w:rsidR="00BD0FB6">
        <w:t xml:space="preserve"> James Hughes</w:t>
      </w:r>
      <w:r w:rsidR="00060FA7">
        <w:t>,</w:t>
      </w:r>
      <w:r w:rsidR="00BD0FB6">
        <w:t xml:space="preserve"> </w:t>
      </w:r>
      <w:r w:rsidR="00060FA7">
        <w:t>stating that</w:t>
      </w:r>
      <w:r w:rsidR="00BD0FB6">
        <w:t>: ‘The basic premise is self-evidently normative and linear: that the values, structures and political procedures of advanced Western democracies are the most developed and should be transplanted [to the rest of the world]’.</w:t>
      </w:r>
      <w:r w:rsidR="00BD0FB6">
        <w:rPr>
          <w:rStyle w:val="FootnoteReference"/>
        </w:rPr>
        <w:footnoteReference w:id="13"/>
      </w:r>
      <w:r>
        <w:t xml:space="preserve"> The insights generated </w:t>
      </w:r>
      <w:r w:rsidR="00BD0FB6">
        <w:t>in these departments</w:t>
      </w:r>
      <w:r>
        <w:t xml:space="preserve"> were soon adopted by the policymakers of Western governments as well as the International Monetary Fund and the World Bank</w:t>
      </w:r>
      <w:r w:rsidR="004C36AE">
        <w:t xml:space="preserve"> and used to formulate plans for the establishments of free markets, civil societies, and democratic institutions in the East</w:t>
      </w:r>
      <w:r>
        <w:t xml:space="preserve">. More than a theoretical enterprise, </w:t>
      </w:r>
      <w:proofErr w:type="spellStart"/>
      <w:r>
        <w:t>transitology</w:t>
      </w:r>
      <w:proofErr w:type="spellEnd"/>
      <w:r w:rsidR="00BD0FB6">
        <w:t xml:space="preserve"> thus</w:t>
      </w:r>
      <w:r>
        <w:t xml:space="preserve"> became a practical tool for the smooth implementation of the Western ideals of democracy, free market prosperity, and the open society.</w:t>
      </w:r>
      <w:r w:rsidR="00AC10EF">
        <w:t xml:space="preserve"> It is </w:t>
      </w:r>
      <w:r w:rsidR="004C36AE">
        <w:t>therefore</w:t>
      </w:r>
      <w:r w:rsidR="00AC10EF">
        <w:t xml:space="preserve"> that the notion of ‘</w:t>
      </w:r>
      <w:r w:rsidR="004C36AE">
        <w:t xml:space="preserve">the period of post-socialist </w:t>
      </w:r>
      <w:r w:rsidR="00AC10EF">
        <w:t xml:space="preserve">transition’ </w:t>
      </w:r>
      <w:r w:rsidR="00BD0FB6">
        <w:t>has come to be</w:t>
      </w:r>
      <w:r w:rsidR="004C36AE">
        <w:t xml:space="preserve"> used as a synonym to ‘the 1990s’ in Eastern Europe, including the former Yugoslav area.</w:t>
      </w:r>
      <w:r w:rsidR="004C36AE">
        <w:rPr>
          <w:rStyle w:val="FootnoteReference"/>
        </w:rPr>
        <w:footnoteReference w:id="14"/>
      </w:r>
    </w:p>
    <w:p w14:paraId="25EAEDED" w14:textId="77777777" w:rsidR="00396A29" w:rsidRDefault="00396A29" w:rsidP="0060559B"/>
    <w:p w14:paraId="0D066D3C" w14:textId="011B13BD" w:rsidR="0060559B" w:rsidRDefault="00396A29" w:rsidP="0060559B">
      <w:r>
        <w:lastRenderedPageBreak/>
        <w:t xml:space="preserve">In hindsight, not everyone is as happy with the impact of </w:t>
      </w:r>
      <w:proofErr w:type="spellStart"/>
      <w:r>
        <w:t>transitology</w:t>
      </w:r>
      <w:proofErr w:type="spellEnd"/>
      <w:r>
        <w:t xml:space="preserve">. In his article </w:t>
      </w:r>
      <w:r>
        <w:rPr>
          <w:i/>
        </w:rPr>
        <w:t xml:space="preserve">Children of Post-Socialism </w:t>
      </w:r>
      <w:r>
        <w:rPr>
          <w:iCs/>
        </w:rPr>
        <w:t>(2015),</w:t>
      </w:r>
      <w:r w:rsidR="0060559B">
        <w:t xml:space="preserve"> the critical theorist Boris </w:t>
      </w:r>
      <w:proofErr w:type="spellStart"/>
      <w:r w:rsidR="0060559B">
        <w:t>Buden</w:t>
      </w:r>
      <w:proofErr w:type="spellEnd"/>
      <w:r w:rsidR="0060559B">
        <w:t xml:space="preserve"> </w:t>
      </w:r>
      <w:r>
        <w:t>argued that</w:t>
      </w:r>
      <w:r w:rsidR="0060559B">
        <w:t xml:space="preserve"> </w:t>
      </w:r>
      <w:r>
        <w:t>the post-socialist</w:t>
      </w:r>
      <w:r w:rsidR="0060559B">
        <w:t xml:space="preserve"> transition was not just a traumatic lived experience of war or simply a period of time in between two societal models, but also a discursive tool of neo-imperial and neoliberal subjugation of the (former) East by the (former) West by means of ‘repressive infantilization of societies that have recently liberated themselves from communism’.</w:t>
      </w:r>
      <w:r w:rsidR="0060559B">
        <w:rPr>
          <w:rStyle w:val="FootnoteReference"/>
        </w:rPr>
        <w:footnoteReference w:id="15"/>
      </w:r>
      <w:r w:rsidR="0060559B">
        <w:t xml:space="preserve"> The dominant idea was that, after the end of history, the only rational way forward for post-socialist countries was to follow the lead (or the tutelage) of the already-democratic (former) West by ways of direct imitation. </w:t>
      </w:r>
      <w:proofErr w:type="spellStart"/>
      <w:r w:rsidR="0060559B">
        <w:t>Buden</w:t>
      </w:r>
      <w:proofErr w:type="spellEnd"/>
      <w:r w:rsidR="0060559B">
        <w:t xml:space="preserve"> elaborates </w:t>
      </w:r>
      <w:r w:rsidR="00225E6A">
        <w:t xml:space="preserve">on </w:t>
      </w:r>
      <w:r w:rsidR="0060559B">
        <w:t xml:space="preserve">the consequences of this demand </w:t>
      </w:r>
      <w:r w:rsidR="00225E6A">
        <w:t>to</w:t>
      </w:r>
      <w:r w:rsidR="0060559B">
        <w:t xml:space="preserve"> imitat</w:t>
      </w:r>
      <w:r w:rsidR="00225E6A">
        <w:t>e</w:t>
      </w:r>
      <w:r w:rsidR="0060559B">
        <w:t>:</w:t>
      </w:r>
    </w:p>
    <w:p w14:paraId="4A995AFB" w14:textId="77777777" w:rsidR="0060559B" w:rsidRDefault="0060559B" w:rsidP="0060559B">
      <w:pPr>
        <w:pStyle w:val="Quote"/>
      </w:pPr>
      <w:r>
        <w:t>Not only [were] the protagonists of the democratic revolutions robbed of their victory and turned into losers; at the same time, they have been put under tutelage and doomed blindly to imitate their guardians in the silly belief that this will educate them for autonomy. It is not only the arbitrariness of the new rulers, but above all the logic of their rule that reveals itself.</w:t>
      </w:r>
      <w:r w:rsidRPr="00901F03">
        <w:rPr>
          <w:rStyle w:val="FootnoteReference"/>
          <w:i w:val="0"/>
        </w:rPr>
        <w:footnoteReference w:id="16"/>
      </w:r>
    </w:p>
    <w:p w14:paraId="78443442" w14:textId="77777777" w:rsidR="0060559B" w:rsidRDefault="0060559B" w:rsidP="0060559B">
      <w:r>
        <w:t xml:space="preserve">What was this new post-socialist and post-historical logic? In their book </w:t>
      </w:r>
      <w:r>
        <w:rPr>
          <w:i/>
        </w:rPr>
        <w:t xml:space="preserve">Welcome to the Desert of Post-Socialism </w:t>
      </w:r>
      <w:r>
        <w:t xml:space="preserve">(2015), Igor </w:t>
      </w:r>
      <w:proofErr w:type="spellStart"/>
      <w:r>
        <w:t>Štiks</w:t>
      </w:r>
      <w:proofErr w:type="spellEnd"/>
      <w:r>
        <w:t xml:space="preserve"> and </w:t>
      </w:r>
      <w:proofErr w:type="spellStart"/>
      <w:r>
        <w:t>Srećko</w:t>
      </w:r>
      <w:proofErr w:type="spellEnd"/>
      <w:r>
        <w:t xml:space="preserve"> Horvat unpack how the post-socialist transition played out materially and conclude that:</w:t>
      </w:r>
    </w:p>
    <w:p w14:paraId="6B95C973" w14:textId="77777777" w:rsidR="0060559B" w:rsidRDefault="0060559B" w:rsidP="0060559B">
      <w:pPr>
        <w:pStyle w:val="Quote"/>
      </w:pPr>
      <w:r>
        <w:t xml:space="preserve">The dismantling of the remnants of the socialist state was </w:t>
      </w:r>
      <w:proofErr w:type="spellStart"/>
      <w:r>
        <w:t>legitimised</w:t>
      </w:r>
      <w:proofErr w:type="spellEnd"/>
      <w:r>
        <w:t xml:space="preserve"> by demands for the rapid reduction of the omnipresent state apparatus. This process usually entailed the dismantling of existing social protection as well as </w:t>
      </w:r>
      <w:proofErr w:type="spellStart"/>
      <w:r>
        <w:t>privatisation</w:t>
      </w:r>
      <w:proofErr w:type="spellEnd"/>
      <w:r>
        <w:t xml:space="preserve"> […] or the total corruption of what remained of the state apparatus. […] When the dust finally settled, ordinary citizens found themselves not only in a devastated country, but also with empty pockets and without the old social safety net.</w:t>
      </w:r>
      <w:r w:rsidRPr="00901F03">
        <w:rPr>
          <w:rStyle w:val="FootnoteReference"/>
          <w:i w:val="0"/>
        </w:rPr>
        <w:footnoteReference w:id="17"/>
      </w:r>
    </w:p>
    <w:p w14:paraId="6C5E3C2F" w14:textId="77777777" w:rsidR="0060559B" w:rsidRDefault="0060559B" w:rsidP="0060559B">
      <w:r>
        <w:t xml:space="preserve">It appears that, as the curtain of history fell, the dominant logic of rule was not so much ridden of its teleologic progressivism, but rather of the aspiration of emancipation and </w:t>
      </w:r>
      <w:proofErr w:type="spellStart"/>
      <w:r>
        <w:t>Bildung</w:t>
      </w:r>
      <w:proofErr w:type="spellEnd"/>
      <w:r>
        <w:t xml:space="preserve"> that had always been present in the grand narratives of modernism.</w:t>
      </w:r>
    </w:p>
    <w:p w14:paraId="7637B734" w14:textId="77777777" w:rsidR="0060559B" w:rsidRDefault="0060559B" w:rsidP="0060559B"/>
    <w:p w14:paraId="527C47E4" w14:textId="77777777" w:rsidR="0060559B" w:rsidRDefault="0060559B" w:rsidP="0060559B">
      <w:r>
        <w:t xml:space="preserve">Jacques </w:t>
      </w:r>
      <w:proofErr w:type="spellStart"/>
      <w:r>
        <w:t>Rancière</w:t>
      </w:r>
      <w:proofErr w:type="spellEnd"/>
      <w:r>
        <w:t xml:space="preserve"> formulated an elegant theory about the workings of this post-socialist logic of rule. In his essay </w:t>
      </w:r>
      <w:r>
        <w:rPr>
          <w:i/>
        </w:rPr>
        <w:t xml:space="preserve">Time, Narration, Politics </w:t>
      </w:r>
      <w:r>
        <w:t xml:space="preserve">(2017), </w:t>
      </w:r>
      <w:proofErr w:type="spellStart"/>
      <w:r>
        <w:t>Rancière</w:t>
      </w:r>
      <w:proofErr w:type="spellEnd"/>
      <w:r>
        <w:t xml:space="preserve"> analyzed how the so-called end of the grand narratives was in fact a redistribution of the hierarchy of temporalities creating a new ‘relation between justice and the order of time’.</w:t>
      </w:r>
      <w:r>
        <w:rPr>
          <w:rStyle w:val="FootnoteReference"/>
        </w:rPr>
        <w:footnoteReference w:id="18"/>
      </w:r>
      <w:r>
        <w:t xml:space="preserve"> The analysis is quite technical, but nonetheless worth reproducing briefly, because it shows how a new conception of time helped solidifying the Western hegemony after 1989 by determining which histories could and which histories could not be perceived of as historical realities leading to the reality of the present.</w:t>
      </w:r>
    </w:p>
    <w:p w14:paraId="04DED55E" w14:textId="77777777" w:rsidR="0060559B" w:rsidRDefault="0060559B" w:rsidP="0060559B"/>
    <w:p w14:paraId="73AC1AF6" w14:textId="742E1F11" w:rsidR="0060559B" w:rsidRDefault="0060559B" w:rsidP="0060559B">
      <w:r>
        <w:t xml:space="preserve">At first, </w:t>
      </w:r>
      <w:proofErr w:type="spellStart"/>
      <w:r>
        <w:t>Rancière</w:t>
      </w:r>
      <w:proofErr w:type="spellEnd"/>
      <w:r>
        <w:t xml:space="preserve"> states</w:t>
      </w:r>
      <w:r w:rsidR="00225E6A">
        <w:t xml:space="preserve"> that</w:t>
      </w:r>
      <w:r>
        <w:t xml:space="preserve"> the post-historical era advocated by the likes of Francis Fukuyama seem to have a temporality </w:t>
      </w:r>
      <w:r w:rsidR="00225E6A">
        <w:t>where</w:t>
      </w:r>
      <w:r>
        <w:t xml:space="preserve"> ‘the bare reality of time, stripped of any inner truth and any promise of justice and brought back to its ordinary course’. This is why liberal capitalist democracy could </w:t>
      </w:r>
      <w:r w:rsidR="00B84591">
        <w:t xml:space="preserve">sincerely </w:t>
      </w:r>
      <w:r>
        <w:t xml:space="preserve">be perceived as the logical end to history: it was supposedly the neutral or ordinary course of time, beyond the distortions of ideology, an </w:t>
      </w:r>
      <w:r>
        <w:rPr>
          <w:i/>
        </w:rPr>
        <w:t>absolute present</w:t>
      </w:r>
      <w:r>
        <w:t xml:space="preserve">. But, </w:t>
      </w:r>
      <w:proofErr w:type="spellStart"/>
      <w:r>
        <w:t>Rancière</w:t>
      </w:r>
      <w:proofErr w:type="spellEnd"/>
      <w:r>
        <w:t xml:space="preserve"> continues, ‘it soon turned out […] that this absolute present had not so easily gotten rid of the passions engendered by the weight of the past and the anticipation of the future’</w:t>
      </w:r>
      <w:r w:rsidR="00B84591">
        <w:t>.</w:t>
      </w:r>
      <w:r>
        <w:rPr>
          <w:rStyle w:val="FootnoteReference"/>
        </w:rPr>
        <w:footnoteReference w:id="19"/>
      </w:r>
      <w:r>
        <w:t xml:space="preserve"> As we can tell in hindsight, the then-deemed ‘outdated’ discourses of protectionism and ethno-nationalist narratives were revived in both (former) East and (former) West pretty soon after 1990. </w:t>
      </w:r>
      <w:proofErr w:type="spellStart"/>
      <w:r>
        <w:t>Rancière</w:t>
      </w:r>
      <w:proofErr w:type="spellEnd"/>
      <w:r>
        <w:t xml:space="preserve"> asserts that ‘it thus appears that the simplistic opposition between the past illusion of history and the solid realities of the present hides a division inside the “present” itself, a conflict about what is present and what a present is’.</w:t>
      </w:r>
      <w:r>
        <w:rPr>
          <w:rStyle w:val="FootnoteReference"/>
        </w:rPr>
        <w:footnoteReference w:id="20"/>
      </w:r>
    </w:p>
    <w:p w14:paraId="2C9348D4" w14:textId="77777777" w:rsidR="0060559B" w:rsidRDefault="0060559B" w:rsidP="0060559B"/>
    <w:p w14:paraId="295DB16D" w14:textId="2F85ED72" w:rsidR="0060559B" w:rsidRDefault="0060559B" w:rsidP="0060559B">
      <w:r>
        <w:t xml:space="preserve">The struggle implied </w:t>
      </w:r>
      <w:r w:rsidR="00B84591">
        <w:t>here</w:t>
      </w:r>
      <w:r>
        <w:t xml:space="preserve"> concern</w:t>
      </w:r>
      <w:r w:rsidR="00B84591">
        <w:t xml:space="preserve">s </w:t>
      </w:r>
      <w:r>
        <w:t xml:space="preserve">the ‘orderly’ hierarchical distribution of temporalities and forms of life. It plays out between those who can actively shape the time that might arrive – those living in the time of science – and those who passively receive time – those living in the time of ignorance. From this understanding of the so-called grand narratives as animated by the split of knowledge of necessity and possibility on the one hand and ignorance thereof </w:t>
      </w:r>
      <w:r>
        <w:lastRenderedPageBreak/>
        <w:t xml:space="preserve">on the other, between the know-it-alls and the know-nothings, it was clear that the powerful had not stopped claiming their monopoly to knowledge of history. </w:t>
      </w:r>
      <w:proofErr w:type="spellStart"/>
      <w:r>
        <w:t>Rancière</w:t>
      </w:r>
      <w:proofErr w:type="spellEnd"/>
      <w:r>
        <w:t>:</w:t>
      </w:r>
    </w:p>
    <w:p w14:paraId="0A6C7639" w14:textId="77777777" w:rsidR="0060559B" w:rsidRDefault="0060559B" w:rsidP="0060559B">
      <w:pPr>
        <w:pStyle w:val="Quote"/>
      </w:pPr>
      <w:r>
        <w:t>Neither the plot of historical necessity, nor its inner splitting have vanished in the so-called reign of the present. […] While the end of the grand Marxist narrative was loudly trumpeted everywhere, capitalist and State domination simply took over the principle of historical necessity. […] Historical teleology was replaced by a simple alternative: either the lone possible produced by good management of the existing order or the great collapse.</w:t>
      </w:r>
      <w:r w:rsidRPr="00901F03">
        <w:rPr>
          <w:rStyle w:val="FootnoteReference"/>
          <w:i w:val="0"/>
        </w:rPr>
        <w:footnoteReference w:id="21"/>
      </w:r>
    </w:p>
    <w:p w14:paraId="7E001117" w14:textId="77777777" w:rsidR="0060559B" w:rsidRDefault="0060559B" w:rsidP="0060559B">
      <w:r>
        <w:t>While the division between knowledge and ignorance of history persisted, the type of knowledge attributed to the know-it-alls changed: in the place of ‘historical justice’ now came the neoliberal mantra of ‘good management’.</w:t>
      </w:r>
    </w:p>
    <w:p w14:paraId="639C9BE2" w14:textId="77777777" w:rsidR="0060559B" w:rsidRDefault="0060559B" w:rsidP="0060559B"/>
    <w:p w14:paraId="0A15291D" w14:textId="6F994860" w:rsidR="0060559B" w:rsidRDefault="0060559B" w:rsidP="0060559B">
      <w:r>
        <w:t xml:space="preserve">This hegemonic view of world history after the end of history, divided by ‘good management’ (the West) and ‘great collapse’ (the rest) has the perverse characteristic of obscuring the historical material condition of Yugoslavia. </w:t>
      </w:r>
      <w:r w:rsidR="00EB153B">
        <w:t>What was actually true is rendered inconceivable by t</w:t>
      </w:r>
      <w:r>
        <w:t xml:space="preserve">he simple dichotomy on which </w:t>
      </w:r>
      <w:r w:rsidR="00FA3CE3">
        <w:t>the hegemonic narrative</w:t>
      </w:r>
      <w:r>
        <w:t xml:space="preserve"> hinges: Yugoslavia never belonged to either East or West.</w:t>
      </w:r>
      <w:r>
        <w:rPr>
          <w:rStyle w:val="FootnoteReference"/>
        </w:rPr>
        <w:footnoteReference w:id="22"/>
      </w:r>
    </w:p>
    <w:p w14:paraId="68D6E23F" w14:textId="77777777" w:rsidR="0060559B" w:rsidRDefault="0060559B" w:rsidP="0060559B">
      <w:pPr>
        <w:rPr>
          <w:iCs/>
        </w:rPr>
      </w:pPr>
    </w:p>
    <w:p w14:paraId="3F631375" w14:textId="74D73A6A" w:rsidR="00373893" w:rsidRDefault="00373893" w:rsidP="00373893">
      <w:pPr>
        <w:pStyle w:val="Heading3"/>
      </w:pPr>
      <w:r>
        <w:t>1.2.2. Non-Alignment</w:t>
      </w:r>
    </w:p>
    <w:p w14:paraId="16B28B3E" w14:textId="03506C9A" w:rsidR="0060559B" w:rsidRPr="00F6037A" w:rsidRDefault="0060559B" w:rsidP="0060559B">
      <w:r>
        <w:rPr>
          <w:iCs/>
        </w:rPr>
        <w:t>In September 1961</w:t>
      </w:r>
      <w:r>
        <w:t xml:space="preserve">, the first </w:t>
      </w:r>
      <w:r w:rsidRPr="00F5207D">
        <w:rPr>
          <w:i/>
          <w:iCs/>
        </w:rPr>
        <w:t>Conference of Heads of State or Government of Non-Aligned Countries</w:t>
      </w:r>
      <w:r>
        <w:rPr>
          <w:i/>
          <w:iCs/>
        </w:rPr>
        <w:t xml:space="preserve"> </w:t>
      </w:r>
      <w:r>
        <w:rPr>
          <w:iCs/>
        </w:rPr>
        <w:t xml:space="preserve">was held in Belgrade </w:t>
      </w:r>
      <w:r>
        <w:t>on the initiative of Yugoslav president Josip Broz Tito</w:t>
      </w:r>
      <w:r>
        <w:rPr>
          <w:iCs/>
        </w:rPr>
        <w:t>.</w:t>
      </w:r>
      <w:r>
        <w:rPr>
          <w:rStyle w:val="FootnoteReference"/>
          <w:iCs/>
        </w:rPr>
        <w:footnoteReference w:id="23"/>
      </w:r>
      <w:r>
        <w:rPr>
          <w:iCs/>
        </w:rPr>
        <w:t xml:space="preserve"> The majority of all countries around the world that were never colonial powers (both former colonized countries and non-colonizing countries) united for the first and so far last time in history. Thereby, they constituted a non-Eastern, non-Western world power: </w:t>
      </w:r>
      <w:proofErr w:type="gramStart"/>
      <w:r>
        <w:rPr>
          <w:iCs/>
        </w:rPr>
        <w:t>the</w:t>
      </w:r>
      <w:proofErr w:type="gramEnd"/>
      <w:r>
        <w:rPr>
          <w:iCs/>
        </w:rPr>
        <w:t xml:space="preserve"> Third World. Today, ‘third world’ sounds</w:t>
      </w:r>
      <w:r w:rsidR="00B84591">
        <w:rPr>
          <w:iCs/>
        </w:rPr>
        <w:t xml:space="preserve"> like a negative stigma</w:t>
      </w:r>
      <w:r>
        <w:rPr>
          <w:iCs/>
        </w:rPr>
        <w:t xml:space="preserve"> to us in the former West, since we have forgotten the decolonial potential of the Non-Aligned Movement (NAM). But that is not to say it never existed. </w:t>
      </w:r>
      <w:r w:rsidR="00373893">
        <w:t>A</w:t>
      </w:r>
      <w:r>
        <w:t xml:space="preserve"> 1967 report on ‘The Yugoslav Experiment’ by the CIA</w:t>
      </w:r>
      <w:r w:rsidR="00373893">
        <w:t xml:space="preserve"> </w:t>
      </w:r>
      <w:r>
        <w:t>stated:</w:t>
      </w:r>
    </w:p>
    <w:p w14:paraId="5A9482C4" w14:textId="77777777" w:rsidR="0060559B" w:rsidRDefault="0060559B" w:rsidP="0060559B">
      <w:pPr>
        <w:pStyle w:val="Quote"/>
      </w:pPr>
      <w:r>
        <w:lastRenderedPageBreak/>
        <w:t>Yugoslavia is a Communist state in name and in theory, but in practice it is a fully independent state which has rejected most of the “socialist” experience of other Communist states, including the USSR. It has deliberately removed a large portion of its economy from direct centralized controls, and despite its retention of a one-party political system, it has largely freed its people from arbitrary authority.</w:t>
      </w:r>
      <w:r>
        <w:rPr>
          <w:rStyle w:val="FootnoteReference"/>
        </w:rPr>
        <w:footnoteReference w:id="24"/>
      </w:r>
    </w:p>
    <w:p w14:paraId="0E6990B8" w14:textId="77777777" w:rsidR="0060559B" w:rsidRDefault="0060559B" w:rsidP="0060559B">
      <w:r>
        <w:t>There was no space for the memory of this material reality in the post-historical world history simplistically divided into the exemplary West and the derivative rest. Three world orders – Non-Aligned, Marxist, and Capitalist – were reduced to two – West and East.</w:t>
      </w:r>
      <w:r>
        <w:rPr>
          <w:rStyle w:val="FootnoteReference"/>
          <w:iCs/>
        </w:rPr>
        <w:footnoteReference w:id="25"/>
      </w:r>
    </w:p>
    <w:p w14:paraId="02E18B75" w14:textId="77777777" w:rsidR="0060559B" w:rsidRDefault="0060559B" w:rsidP="0060559B"/>
    <w:p w14:paraId="21AFCC37" w14:textId="29FDB7E3" w:rsidR="0060559B" w:rsidRPr="00744C36" w:rsidRDefault="0060559B" w:rsidP="0060559B">
      <w:r>
        <w:t xml:space="preserve">The ideological acrobatics with which conservative historians appropriated the distribution of temporalities and legitimized the flattening out of history as well as the abandonment of historical justice, was illustrated well if somewhat </w:t>
      </w:r>
      <w:proofErr w:type="spellStart"/>
      <w:r>
        <w:t>Yugostalgically</w:t>
      </w:r>
      <w:proofErr w:type="spellEnd"/>
      <w:r>
        <w:t xml:space="preserve"> by </w:t>
      </w:r>
      <w:proofErr w:type="spellStart"/>
      <w:r>
        <w:t>Ozren</w:t>
      </w:r>
      <w:proofErr w:type="spellEnd"/>
      <w:r>
        <w:t xml:space="preserve"> </w:t>
      </w:r>
      <w:proofErr w:type="spellStart"/>
      <w:r>
        <w:t>Pupovac</w:t>
      </w:r>
      <w:proofErr w:type="spellEnd"/>
      <w:r>
        <w:t xml:space="preserve"> in </w:t>
      </w:r>
      <w:r>
        <w:rPr>
          <w:i/>
        </w:rPr>
        <w:t xml:space="preserve">Why is the Experience of Yugoslavia Important Today? </w:t>
      </w:r>
      <w:r>
        <w:t>(2013).</w:t>
      </w:r>
      <w:r w:rsidRPr="009A3DA3">
        <w:rPr>
          <w:rStyle w:val="FootnoteReference"/>
        </w:rPr>
        <w:footnoteReference w:id="26"/>
      </w:r>
      <w:r w:rsidRPr="009A3DA3">
        <w:t xml:space="preserve"> </w:t>
      </w:r>
      <w:proofErr w:type="spellStart"/>
      <w:r>
        <w:t>Pupovac</w:t>
      </w:r>
      <w:proofErr w:type="spellEnd"/>
      <w:r>
        <w:t xml:space="preserve"> describes how, under the influence of conservative thinkers, a legalization of </w:t>
      </w:r>
      <w:r w:rsidR="00A0453C">
        <w:t xml:space="preserve">theorizing </w:t>
      </w:r>
      <w:r>
        <w:t>about politics has taken place</w:t>
      </w:r>
      <w:r w:rsidR="00A0453C">
        <w:t>.</w:t>
      </w:r>
      <w:r>
        <w:t xml:space="preserve"> </w:t>
      </w:r>
      <w:r w:rsidR="00A0453C">
        <w:t>This</w:t>
      </w:r>
      <w:r>
        <w:t xml:space="preserve"> postulates the legal framework of the nation-state as the foundation of a sovereign people, instead of the other way around. This legalization of thought denies the sheer possibility that the construct of the nation-state is contingent </w:t>
      </w:r>
      <w:r w:rsidR="00FA3CE3">
        <w:t xml:space="preserve">and maybe </w:t>
      </w:r>
      <w:r>
        <w:t xml:space="preserve">imperfect. Therefore, </w:t>
      </w:r>
      <w:proofErr w:type="spellStart"/>
      <w:r>
        <w:t>Pupovac</w:t>
      </w:r>
      <w:proofErr w:type="spellEnd"/>
      <w:r>
        <w:t xml:space="preserve"> concludes:</w:t>
      </w:r>
    </w:p>
    <w:p w14:paraId="703A231C" w14:textId="77777777" w:rsidR="0060559B" w:rsidRPr="009A225C" w:rsidRDefault="0060559B" w:rsidP="0060559B">
      <w:pPr>
        <w:pStyle w:val="Quote"/>
        <w:rPr>
          <w:lang w:val="en-GB"/>
        </w:rPr>
      </w:pPr>
      <w:r w:rsidRPr="00744C36">
        <w:rPr>
          <w:lang w:val="en-GB"/>
        </w:rPr>
        <w:t xml:space="preserve">Political reaction today thrives on obscurity. We can probably find no better use for the concept of </w:t>
      </w:r>
      <w:r>
        <w:rPr>
          <w:lang w:val="en-GB"/>
        </w:rPr>
        <w:t>“</w:t>
      </w:r>
      <w:r w:rsidRPr="00744C36">
        <w:rPr>
          <w:lang w:val="en-GB"/>
        </w:rPr>
        <w:t>dominant ideology</w:t>
      </w:r>
      <w:r>
        <w:rPr>
          <w:lang w:val="en-GB"/>
        </w:rPr>
        <w:t>”</w:t>
      </w:r>
      <w:r w:rsidRPr="00744C36">
        <w:rPr>
          <w:lang w:val="en-GB"/>
        </w:rPr>
        <w:t xml:space="preserve"> than to describe that peculiar subjective operation – present at almost every step in our political everydayness – which assures us that every willed rupture with the ordinary course of things, every trace of a collective idea of emancipation, remains obscure and unreadable.</w:t>
      </w:r>
      <w:r w:rsidRPr="00901F03">
        <w:rPr>
          <w:rStyle w:val="FootnoteReference"/>
          <w:i w:val="0"/>
          <w:lang w:val="en-GB"/>
        </w:rPr>
        <w:footnoteReference w:id="27"/>
      </w:r>
    </w:p>
    <w:p w14:paraId="0161E4CF" w14:textId="77777777" w:rsidR="0060559B" w:rsidRDefault="0060559B" w:rsidP="0060559B">
      <w:proofErr w:type="spellStart"/>
      <w:r>
        <w:t>Pupovac</w:t>
      </w:r>
      <w:proofErr w:type="spellEnd"/>
      <w:r>
        <w:t xml:space="preserve"> echoes </w:t>
      </w:r>
      <w:proofErr w:type="spellStart"/>
      <w:r>
        <w:t>Buden’s</w:t>
      </w:r>
      <w:proofErr w:type="spellEnd"/>
      <w:r>
        <w:t xml:space="preserve"> critique of the discourse of post-socialist transition and normalization, adds to that an explicit Marxist critique of ideology, and hints at two aesthetic </w:t>
      </w:r>
      <w:r>
        <w:lastRenderedPageBreak/>
        <w:t xml:space="preserve">components of the political struggle for emancipation: the ‘rupture’ between historical reality and </w:t>
      </w:r>
      <w:r w:rsidRPr="005D5A13">
        <w:rPr>
          <w:i/>
        </w:rPr>
        <w:t>sensible experience</w:t>
      </w:r>
      <w:r>
        <w:t xml:space="preserve"> that makes emancipation ‘obscure and unreadable’. I think it is about time for historians like myself to take the history of the NAM seriously and overcome the dogmas of Westphalian political theory.</w:t>
      </w:r>
    </w:p>
    <w:p w14:paraId="23938196" w14:textId="77777777" w:rsidR="0060559B" w:rsidRDefault="0060559B" w:rsidP="0060559B"/>
    <w:p w14:paraId="6CDF2DA9" w14:textId="0C899447" w:rsidR="0060559B" w:rsidRDefault="00F84CEC" w:rsidP="0060559B">
      <w:pPr>
        <w:pStyle w:val="Heading3"/>
      </w:pPr>
      <w:bookmarkStart w:id="4" w:name="_Toc10724240"/>
      <w:r>
        <w:t>1.2.</w:t>
      </w:r>
      <w:r w:rsidR="00373893">
        <w:t>3</w:t>
      </w:r>
      <w:r>
        <w:t xml:space="preserve">. </w:t>
      </w:r>
      <w:r w:rsidR="0060559B">
        <w:t>Schizophrenic Modernisms and Impossible Avant-Gardes</w:t>
      </w:r>
      <w:bookmarkEnd w:id="4"/>
    </w:p>
    <w:p w14:paraId="48E78D64" w14:textId="20AB5A6F" w:rsidR="0060559B" w:rsidRDefault="0060559B" w:rsidP="0060559B">
      <w:pPr>
        <w:rPr>
          <w:iCs/>
        </w:rPr>
      </w:pPr>
      <w:r>
        <w:rPr>
          <w:iCs/>
        </w:rPr>
        <w:t>A similar discussion played out with regard to Yugoslav art within a construct of art history that maybe, just maybe is imperfect. In the modernist narratives of art history, Yugoslavia has consequently been presented as ambivalent at best, and schizophrenic at worst</w:t>
      </w:r>
      <w:r w:rsidR="00A0453C">
        <w:rPr>
          <w:iCs/>
        </w:rPr>
        <w:t>. This is because they are</w:t>
      </w:r>
      <w:r>
        <w:rPr>
          <w:iCs/>
        </w:rPr>
        <w:t xml:space="preserve"> part of the socialist-communist East</w:t>
      </w:r>
      <w:r w:rsidR="00A0453C">
        <w:rPr>
          <w:iCs/>
        </w:rPr>
        <w:t>, yet</w:t>
      </w:r>
      <w:r>
        <w:rPr>
          <w:iCs/>
        </w:rPr>
        <w:t xml:space="preserve"> flirt with the capitalist-democratic West.</w:t>
      </w:r>
      <w:r>
        <w:rPr>
          <w:rStyle w:val="FootnoteReference"/>
          <w:iCs/>
        </w:rPr>
        <w:footnoteReference w:id="28"/>
      </w:r>
      <w:r>
        <w:rPr>
          <w:iCs/>
        </w:rPr>
        <w:t xml:space="preserve"> For instance, the influential Yugoslavian art historian </w:t>
      </w:r>
      <w:proofErr w:type="spellStart"/>
      <w:r>
        <w:rPr>
          <w:iCs/>
        </w:rPr>
        <w:t>Ješa</w:t>
      </w:r>
      <w:proofErr w:type="spellEnd"/>
      <w:r>
        <w:rPr>
          <w:iCs/>
        </w:rPr>
        <w:t xml:space="preserve"> </w:t>
      </w:r>
      <w:proofErr w:type="spellStart"/>
      <w:r>
        <w:rPr>
          <w:iCs/>
        </w:rPr>
        <w:t>Denegri</w:t>
      </w:r>
      <w:proofErr w:type="spellEnd"/>
      <w:r>
        <w:rPr>
          <w:iCs/>
        </w:rPr>
        <w:t xml:space="preserve"> developed the concept of ‘moderate modernism’ to describe how Socialist Yugoslavia’s cultural policies and institutional cultural productions leaned simultaneously to the East and the West and thereby receded in moderateness.</w:t>
      </w:r>
      <w:r>
        <w:rPr>
          <w:rStyle w:val="FootnoteReference"/>
          <w:iCs/>
        </w:rPr>
        <w:footnoteReference w:id="29"/>
      </w:r>
      <w:r>
        <w:rPr>
          <w:iCs/>
        </w:rPr>
        <w:t xml:space="preserve"> </w:t>
      </w:r>
      <w:proofErr w:type="spellStart"/>
      <w:r>
        <w:rPr>
          <w:iCs/>
        </w:rPr>
        <w:t>Denegri’s</w:t>
      </w:r>
      <w:proofErr w:type="spellEnd"/>
      <w:r>
        <w:rPr>
          <w:iCs/>
        </w:rPr>
        <w:t xml:space="preserve"> account is insightful, and undoubtedly right in pointing out that state influence neutralized criticality in cultural production to a large extent. Both artistic communities and the public were indeed relatively well-aware of and centered on the Western-European art historical tradition.</w:t>
      </w:r>
      <w:r>
        <w:rPr>
          <w:rStyle w:val="FootnoteReference"/>
          <w:iCs/>
        </w:rPr>
        <w:footnoteReference w:id="30"/>
      </w:r>
      <w:r>
        <w:rPr>
          <w:iCs/>
        </w:rPr>
        <w:t xml:space="preserve"> But </w:t>
      </w:r>
      <w:proofErr w:type="spellStart"/>
      <w:r>
        <w:rPr>
          <w:iCs/>
        </w:rPr>
        <w:t>Denegri</w:t>
      </w:r>
      <w:proofErr w:type="spellEnd"/>
      <w:r>
        <w:rPr>
          <w:iCs/>
        </w:rPr>
        <w:t xml:space="preserve"> lacks criticality towards the political workings of the concept of modernism and ignores the critical potentials of the historical context of non-alignment.</w:t>
      </w:r>
    </w:p>
    <w:p w14:paraId="68B923D2" w14:textId="07E08164" w:rsidR="0029078B" w:rsidRDefault="0029078B" w:rsidP="0060559B">
      <w:pPr>
        <w:rPr>
          <w:iCs/>
        </w:rPr>
      </w:pPr>
    </w:p>
    <w:p w14:paraId="4AD09F03" w14:textId="260F5912" w:rsidR="0029078B" w:rsidRDefault="0029078B" w:rsidP="0060559B">
      <w:pPr>
        <w:rPr>
          <w:iCs/>
        </w:rPr>
      </w:pPr>
      <w:r>
        <w:rPr>
          <w:iCs/>
          <w:noProof/>
        </w:rPr>
        <w:lastRenderedPageBreak/>
        <w:drawing>
          <wp:inline distT="0" distB="0" distL="0" distR="0" wp14:anchorId="117B0CE6" wp14:editId="10508DE6">
            <wp:extent cx="5727700" cy="538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6aa9.jpg"/>
                    <pic:cNvPicPr/>
                  </pic:nvPicPr>
                  <pic:blipFill>
                    <a:blip r:embed="rId9">
                      <a:extLst>
                        <a:ext uri="{28A0092B-C50C-407E-A947-70E740481C1C}">
                          <a14:useLocalDpi xmlns:a14="http://schemas.microsoft.com/office/drawing/2010/main" val="0"/>
                        </a:ext>
                      </a:extLst>
                    </a:blip>
                    <a:stretch>
                      <a:fillRect/>
                    </a:stretch>
                  </pic:blipFill>
                  <pic:spPr>
                    <a:xfrm>
                      <a:off x="0" y="0"/>
                      <a:ext cx="5727700" cy="5384800"/>
                    </a:xfrm>
                    <a:prstGeom prst="rect">
                      <a:avLst/>
                    </a:prstGeom>
                  </pic:spPr>
                </pic:pic>
              </a:graphicData>
            </a:graphic>
          </wp:inline>
        </w:drawing>
      </w:r>
    </w:p>
    <w:p w14:paraId="7628013A" w14:textId="6C2C50FF" w:rsidR="0060559B" w:rsidRPr="0029078B" w:rsidRDefault="0029078B" w:rsidP="0060559B">
      <w:pPr>
        <w:rPr>
          <w:iCs/>
        </w:rPr>
      </w:pPr>
      <w:proofErr w:type="spellStart"/>
      <w:r>
        <w:rPr>
          <w:iCs/>
        </w:rPr>
        <w:t>Braco</w:t>
      </w:r>
      <w:proofErr w:type="spellEnd"/>
      <w:r>
        <w:rPr>
          <w:iCs/>
        </w:rPr>
        <w:t xml:space="preserve"> </w:t>
      </w:r>
      <w:proofErr w:type="spellStart"/>
      <w:r>
        <w:rPr>
          <w:iCs/>
        </w:rPr>
        <w:t>Dimitrijević</w:t>
      </w:r>
      <w:proofErr w:type="spellEnd"/>
      <w:r>
        <w:rPr>
          <w:iCs/>
        </w:rPr>
        <w:t xml:space="preserve">, ‘Diagram of the Formal Evolution of Art’ in </w:t>
      </w:r>
      <w:proofErr w:type="spellStart"/>
      <w:r>
        <w:rPr>
          <w:i/>
        </w:rPr>
        <w:t>Tractatus</w:t>
      </w:r>
      <w:proofErr w:type="spellEnd"/>
      <w:r>
        <w:rPr>
          <w:i/>
        </w:rPr>
        <w:t xml:space="preserve"> Post </w:t>
      </w:r>
      <w:proofErr w:type="spellStart"/>
      <w:r>
        <w:rPr>
          <w:i/>
        </w:rPr>
        <w:t>Historicus</w:t>
      </w:r>
      <w:proofErr w:type="spellEnd"/>
      <w:r>
        <w:rPr>
          <w:i/>
        </w:rPr>
        <w:t xml:space="preserve"> </w:t>
      </w:r>
      <w:r>
        <w:rPr>
          <w:iCs/>
        </w:rPr>
        <w:t>(1976).</w:t>
      </w:r>
    </w:p>
    <w:p w14:paraId="511EEC3A" w14:textId="77777777" w:rsidR="0029078B" w:rsidRDefault="0029078B" w:rsidP="0060559B">
      <w:pPr>
        <w:rPr>
          <w:iCs/>
        </w:rPr>
      </w:pPr>
    </w:p>
    <w:p w14:paraId="77C40E58" w14:textId="77777777" w:rsidR="0060559B" w:rsidRDefault="0060559B" w:rsidP="0060559B">
      <w:pPr>
        <w:rPr>
          <w:iCs/>
        </w:rPr>
      </w:pPr>
      <w:r>
        <w:rPr>
          <w:iCs/>
        </w:rPr>
        <w:t xml:space="preserve">Why modernism, or at least its Western model, is an exclusive regime of historiography in need of critique was elaborated, again, by </w:t>
      </w:r>
      <w:proofErr w:type="spellStart"/>
      <w:r>
        <w:rPr>
          <w:iCs/>
        </w:rPr>
        <w:t>Rancière</w:t>
      </w:r>
      <w:proofErr w:type="spellEnd"/>
      <w:r>
        <w:rPr>
          <w:iCs/>
        </w:rPr>
        <w:t>:</w:t>
      </w:r>
    </w:p>
    <w:p w14:paraId="376744F9" w14:textId="77777777" w:rsidR="0060559B" w:rsidRPr="009A050A" w:rsidRDefault="0060559B" w:rsidP="0060559B">
      <w:pPr>
        <w:pStyle w:val="Quote"/>
        <w:rPr>
          <w:rStyle w:val="SubtleReference"/>
          <w:smallCaps w:val="0"/>
          <w:color w:val="404040" w:themeColor="text1" w:themeTint="BF"/>
        </w:rPr>
      </w:pPr>
      <w:r w:rsidRPr="009A050A">
        <w:rPr>
          <w:rStyle w:val="SubtleReference"/>
          <w:smallCaps w:val="0"/>
          <w:color w:val="404040" w:themeColor="text1" w:themeTint="BF"/>
        </w:rPr>
        <w:t xml:space="preserve">The idea of modernity is a questionable notion that tries to make clear-cut distinctions in the complex configuration of the aesthetic regime of arts. It tries to retain the forms of rupture, the iconoclastic gestures, etc., by separating them from the context that allows for their existence: history, interpretation, patrimony, the museum, the pervasiveness of reproduction… The idea of modernity would like there to be only one meaning and </w:t>
      </w:r>
      <w:r w:rsidRPr="009A050A">
        <w:rPr>
          <w:rStyle w:val="SubtleReference"/>
          <w:smallCaps w:val="0"/>
          <w:color w:val="404040" w:themeColor="text1" w:themeTint="BF"/>
        </w:rPr>
        <w:lastRenderedPageBreak/>
        <w:t>direction in history, whereas the temporality specific to the aesthetic regime of the arts is a co-presence of heterogeneous temporalities.</w:t>
      </w:r>
      <w:r w:rsidRPr="00901F03">
        <w:rPr>
          <w:rStyle w:val="FootnoteReference"/>
          <w:i w:val="0"/>
        </w:rPr>
        <w:footnoteReference w:id="31"/>
      </w:r>
    </w:p>
    <w:p w14:paraId="0FCDD9CE" w14:textId="77777777" w:rsidR="0060559B" w:rsidRDefault="0060559B" w:rsidP="0060559B">
      <w:pPr>
        <w:rPr>
          <w:iCs/>
        </w:rPr>
      </w:pPr>
      <w:r>
        <w:rPr>
          <w:iCs/>
        </w:rPr>
        <w:t>Exactly in this denial of co-presence of heterogeneous temporalities, Yugoslavia was always-already disqualified for not being univocally Western, that is, not running at the supposed fore-front of historical development.</w:t>
      </w:r>
    </w:p>
    <w:p w14:paraId="6729630A" w14:textId="77777777" w:rsidR="0060559B" w:rsidRDefault="0060559B" w:rsidP="0060559B">
      <w:pPr>
        <w:rPr>
          <w:rFonts w:cs="Times New Roman"/>
        </w:rPr>
      </w:pPr>
    </w:p>
    <w:p w14:paraId="2923790B" w14:textId="3DCC5349" w:rsidR="00F91F55" w:rsidRDefault="0060559B" w:rsidP="00F91F55">
      <w:pPr>
        <w:rPr>
          <w:rFonts w:cs="Times New Roman"/>
          <w:iCs/>
        </w:rPr>
      </w:pPr>
      <w:r>
        <w:rPr>
          <w:rFonts w:cs="Times New Roman"/>
        </w:rPr>
        <w:t>This</w:t>
      </w:r>
      <w:r w:rsidRPr="002A55CC">
        <w:rPr>
          <w:rFonts w:cs="Times New Roman"/>
        </w:rPr>
        <w:t xml:space="preserve"> is best illustrated by the example of </w:t>
      </w:r>
      <w:r w:rsidRPr="002A55CC">
        <w:rPr>
          <w:rFonts w:cs="Times New Roman"/>
          <w:i/>
        </w:rPr>
        <w:t xml:space="preserve">New Art Practice in Yugoslavia: 1960-1978, </w:t>
      </w:r>
      <w:r>
        <w:rPr>
          <w:rFonts w:cs="Times New Roman"/>
        </w:rPr>
        <w:t xml:space="preserve">an exhibition </w:t>
      </w:r>
      <w:r w:rsidRPr="002A55CC">
        <w:rPr>
          <w:rFonts w:cs="Times New Roman"/>
        </w:rPr>
        <w:t>which took place in the Gallery of Contemporary Art in Zagreb in 1978</w:t>
      </w:r>
      <w:r>
        <w:rPr>
          <w:rFonts w:cs="Times New Roman"/>
        </w:rPr>
        <w:t xml:space="preserve">, the catalogue of which is still </w:t>
      </w:r>
      <w:r w:rsidRPr="002A55CC">
        <w:rPr>
          <w:rFonts w:cs="Times New Roman"/>
        </w:rPr>
        <w:t xml:space="preserve">one of the most important literary </w:t>
      </w:r>
      <w:r>
        <w:rPr>
          <w:rFonts w:cs="Times New Roman"/>
        </w:rPr>
        <w:t xml:space="preserve">contributions to </w:t>
      </w:r>
      <w:r w:rsidRPr="002A55CC">
        <w:rPr>
          <w:rFonts w:cs="Times New Roman"/>
        </w:rPr>
        <w:t xml:space="preserve">the canonical narrative of experimental or ‘retro-avant-garde’ </w:t>
      </w:r>
      <w:r>
        <w:rPr>
          <w:rFonts w:cs="Times New Roman"/>
        </w:rPr>
        <w:t>in</w:t>
      </w:r>
      <w:r w:rsidRPr="002A55CC">
        <w:rPr>
          <w:rFonts w:cs="Times New Roman"/>
        </w:rPr>
        <w:t xml:space="preserve"> Yugoslavia.</w:t>
      </w:r>
      <w:r>
        <w:rPr>
          <w:rStyle w:val="FootnoteReference"/>
          <w:rFonts w:cs="Times New Roman"/>
        </w:rPr>
        <w:footnoteReference w:id="32"/>
      </w:r>
      <w:r w:rsidRPr="002A55CC">
        <w:rPr>
          <w:rFonts w:cs="Times New Roman"/>
        </w:rPr>
        <w:t xml:space="preserve"> </w:t>
      </w:r>
      <w:r>
        <w:rPr>
          <w:rFonts w:cs="Times New Roman"/>
        </w:rPr>
        <w:t>In the catalogue’s foreword,</w:t>
      </w:r>
      <w:r w:rsidRPr="002A55CC">
        <w:rPr>
          <w:rFonts w:cs="Times New Roman"/>
        </w:rPr>
        <w:t xml:space="preserve"> </w:t>
      </w:r>
      <w:proofErr w:type="spellStart"/>
      <w:r w:rsidRPr="002A55CC">
        <w:rPr>
          <w:rFonts w:cs="Times New Roman"/>
        </w:rPr>
        <w:t>Marijan</w:t>
      </w:r>
      <w:proofErr w:type="spellEnd"/>
      <w:r w:rsidRPr="002A55CC">
        <w:rPr>
          <w:rFonts w:cs="Times New Roman"/>
        </w:rPr>
        <w:t xml:space="preserve"> </w:t>
      </w:r>
      <w:proofErr w:type="spellStart"/>
      <w:r w:rsidRPr="002A55CC">
        <w:rPr>
          <w:rFonts w:cs="Times New Roman"/>
        </w:rPr>
        <w:t>Susovski</w:t>
      </w:r>
      <w:proofErr w:type="spellEnd"/>
      <w:r w:rsidRPr="002A55CC">
        <w:rPr>
          <w:rFonts w:cs="Times New Roman"/>
        </w:rPr>
        <w:t xml:space="preserve"> states that ‘art is not formal evolutionism’ but a social and dialectical process defined by ‘confrontations with </w:t>
      </w:r>
      <w:proofErr w:type="spellStart"/>
      <w:r w:rsidRPr="002A55CC">
        <w:rPr>
          <w:rFonts w:cs="Times New Roman"/>
        </w:rPr>
        <w:t>out-dated</w:t>
      </w:r>
      <w:proofErr w:type="spellEnd"/>
      <w:r w:rsidRPr="002A55CC">
        <w:rPr>
          <w:rFonts w:cs="Times New Roman"/>
        </w:rPr>
        <w:t xml:space="preserve"> attitudes towards art in the new social situation’</w:t>
      </w:r>
      <w:r w:rsidR="00F91F55">
        <w:rPr>
          <w:rFonts w:cs="Times New Roman"/>
        </w:rPr>
        <w:t>.</w:t>
      </w:r>
      <w:r>
        <w:rPr>
          <w:rFonts w:cs="Times New Roman"/>
        </w:rPr>
        <w:t xml:space="preserve"> </w:t>
      </w:r>
      <w:r w:rsidR="00F91F55">
        <w:rPr>
          <w:rFonts w:cs="Times New Roman"/>
        </w:rPr>
        <w:t xml:space="preserve">An example fitting exactly in this logic is the </w:t>
      </w:r>
      <w:proofErr w:type="spellStart"/>
      <w:r w:rsidR="00F91F55" w:rsidRPr="002A55CC">
        <w:rPr>
          <w:rFonts w:cs="Times New Roman"/>
          <w:i/>
        </w:rPr>
        <w:t>Tractatus</w:t>
      </w:r>
      <w:proofErr w:type="spellEnd"/>
      <w:r w:rsidR="00F91F55" w:rsidRPr="002A55CC">
        <w:rPr>
          <w:rFonts w:cs="Times New Roman"/>
          <w:i/>
        </w:rPr>
        <w:t xml:space="preserve"> Post </w:t>
      </w:r>
      <w:proofErr w:type="spellStart"/>
      <w:r w:rsidR="00F91F55" w:rsidRPr="002A55CC">
        <w:rPr>
          <w:rFonts w:cs="Times New Roman"/>
          <w:i/>
        </w:rPr>
        <w:t>Historicus</w:t>
      </w:r>
      <w:proofErr w:type="spellEnd"/>
      <w:r w:rsidR="00F91F55">
        <w:rPr>
          <w:rFonts w:cs="Times New Roman"/>
        </w:rPr>
        <w:t>,</w:t>
      </w:r>
      <w:r w:rsidR="00292A5A">
        <w:rPr>
          <w:rFonts w:cs="Times New Roman"/>
        </w:rPr>
        <w:t xml:space="preserve"> a booklet</w:t>
      </w:r>
      <w:r w:rsidR="00F91F55">
        <w:rPr>
          <w:rFonts w:cs="Times New Roman"/>
        </w:rPr>
        <w:t xml:space="preserve"> written by the young and rebellious Yugoslavian artist </w:t>
      </w:r>
      <w:proofErr w:type="spellStart"/>
      <w:r w:rsidRPr="002A55CC">
        <w:rPr>
          <w:rFonts w:cs="Times New Roman"/>
        </w:rPr>
        <w:t>Braco</w:t>
      </w:r>
      <w:proofErr w:type="spellEnd"/>
      <w:r w:rsidRPr="002A55CC">
        <w:rPr>
          <w:rFonts w:cs="Times New Roman"/>
        </w:rPr>
        <w:t xml:space="preserve"> </w:t>
      </w:r>
      <w:proofErr w:type="spellStart"/>
      <w:r w:rsidRPr="002A55CC">
        <w:rPr>
          <w:rFonts w:cs="Times New Roman"/>
        </w:rPr>
        <w:t>Dimitrijević</w:t>
      </w:r>
      <w:r>
        <w:rPr>
          <w:rFonts w:cs="Times New Roman"/>
        </w:rPr>
        <w:t>’s</w:t>
      </w:r>
      <w:proofErr w:type="spellEnd"/>
      <w:r w:rsidRPr="002A55CC">
        <w:rPr>
          <w:rFonts w:cs="Times New Roman"/>
        </w:rPr>
        <w:t xml:space="preserve"> </w:t>
      </w:r>
      <w:r w:rsidR="00F91F55">
        <w:rPr>
          <w:rFonts w:cs="Times New Roman"/>
        </w:rPr>
        <w:t>in 1976</w:t>
      </w:r>
      <w:r w:rsidRPr="002A55CC">
        <w:rPr>
          <w:rFonts w:cs="Times New Roman"/>
          <w:i/>
        </w:rPr>
        <w:t>.</w:t>
      </w:r>
      <w:r w:rsidR="00F91F55">
        <w:rPr>
          <w:rFonts w:cs="Times New Roman"/>
          <w:i/>
        </w:rPr>
        <w:t xml:space="preserve"> </w:t>
      </w:r>
      <w:proofErr w:type="spellStart"/>
      <w:r w:rsidR="00F91F55">
        <w:rPr>
          <w:rFonts w:cs="Times New Roman"/>
          <w:iCs/>
        </w:rPr>
        <w:t>Dimitrijević</w:t>
      </w:r>
      <w:proofErr w:type="spellEnd"/>
      <w:r w:rsidR="00F91F55">
        <w:rPr>
          <w:rFonts w:cs="Times New Roman"/>
          <w:iCs/>
        </w:rPr>
        <w:t xml:space="preserve"> wrote:</w:t>
      </w:r>
    </w:p>
    <w:p w14:paraId="6D726114" w14:textId="647FD7C0" w:rsidR="00F91F55" w:rsidRPr="00F91F55" w:rsidRDefault="00F91F55" w:rsidP="00F91F55">
      <w:pPr>
        <w:pStyle w:val="Quote"/>
        <w:rPr>
          <w:rFonts w:cs="Times New Roman"/>
        </w:rPr>
      </w:pPr>
      <w:r w:rsidRPr="00F91F55">
        <w:rPr>
          <w:lang w:eastAsia="en-GB"/>
        </w:rPr>
        <w:t xml:space="preserve">The idea of art history as consequent and linear evolution is only possible if all cases which don’t fit in line with dominating style </w:t>
      </w:r>
      <w:proofErr w:type="spellStart"/>
      <w:r w:rsidRPr="00F91F55">
        <w:rPr>
          <w:lang w:eastAsia="en-GB"/>
        </w:rPr>
        <w:t>cliche</w:t>
      </w:r>
      <w:proofErr w:type="spellEnd"/>
      <w:r w:rsidRPr="00F91F55">
        <w:rPr>
          <w:lang w:eastAsia="en-GB"/>
        </w:rPr>
        <w:t xml:space="preserve">́ are overlooked and eliminated. (For </w:t>
      </w:r>
      <w:proofErr w:type="gramStart"/>
      <w:r w:rsidRPr="00F91F55">
        <w:rPr>
          <w:lang w:eastAsia="en-GB"/>
        </w:rPr>
        <w:t>instance</w:t>
      </w:r>
      <w:proofErr w:type="gramEnd"/>
      <w:r w:rsidRPr="00F91F55">
        <w:rPr>
          <w:lang w:eastAsia="en-GB"/>
        </w:rPr>
        <w:t xml:space="preserve"> I’m sure that in Rococo there was at least one artist applying esthetic principles close to minimal art, but he remained unknown because the collective taste and sensibility weren’t ready to accept his ideas.) This model of art history is only a reflection of general history because it reflects the ideas of Western man about his own history as a series of changes which through conflicts and struggles nevertheless result in so called “progress</w:t>
      </w:r>
      <w:r>
        <w:rPr>
          <w:lang w:eastAsia="en-GB"/>
        </w:rPr>
        <w:t>”.</w:t>
      </w:r>
      <w:r>
        <w:rPr>
          <w:rStyle w:val="FootnoteReference"/>
          <w:lang w:eastAsia="en-GB"/>
        </w:rPr>
        <w:footnoteReference w:id="33"/>
      </w:r>
    </w:p>
    <w:p w14:paraId="2E6C0666" w14:textId="50E7676C" w:rsidR="00F91F55" w:rsidRDefault="00F91F55" w:rsidP="0060559B">
      <w:pPr>
        <w:rPr>
          <w:rFonts w:cs="Times New Roman"/>
          <w:iCs/>
        </w:rPr>
      </w:pPr>
    </w:p>
    <w:p w14:paraId="58777E90" w14:textId="44E5A97E" w:rsidR="00F91F55" w:rsidRPr="00F91F55" w:rsidRDefault="00F91F55" w:rsidP="0060559B">
      <w:pPr>
        <w:rPr>
          <w:rFonts w:cs="Times New Roman"/>
          <w:iCs/>
        </w:rPr>
      </w:pPr>
      <w:r>
        <w:rPr>
          <w:rFonts w:cs="Times New Roman"/>
          <w:iCs/>
        </w:rPr>
        <w:t>The funny thing is that</w:t>
      </w:r>
      <w:r w:rsidR="00292A5A">
        <w:rPr>
          <w:rFonts w:cs="Times New Roman"/>
          <w:iCs/>
        </w:rPr>
        <w:t xml:space="preserve">, if there is no formal evolution in art, </w:t>
      </w:r>
      <w:r>
        <w:rPr>
          <w:rFonts w:cs="Times New Roman"/>
          <w:iCs/>
        </w:rPr>
        <w:t xml:space="preserve">exactly the rejection of </w:t>
      </w:r>
      <w:r w:rsidR="00292A5A">
        <w:rPr>
          <w:rFonts w:cs="Times New Roman"/>
          <w:iCs/>
        </w:rPr>
        <w:t xml:space="preserve">formal </w:t>
      </w:r>
      <w:r>
        <w:rPr>
          <w:rFonts w:cs="Times New Roman"/>
          <w:iCs/>
        </w:rPr>
        <w:t>progress</w:t>
      </w:r>
      <w:r w:rsidR="00292A5A">
        <w:rPr>
          <w:rFonts w:cs="Times New Roman"/>
          <w:iCs/>
        </w:rPr>
        <w:t xml:space="preserve"> (and the </w:t>
      </w:r>
      <w:r w:rsidR="00292A5A" w:rsidRPr="002A55CC">
        <w:rPr>
          <w:rFonts w:cs="Times New Roman"/>
        </w:rPr>
        <w:t xml:space="preserve">middle-class </w:t>
      </w:r>
      <w:r w:rsidR="00292A5A" w:rsidRPr="00CF16CD">
        <w:rPr>
          <w:rFonts w:cs="Times New Roman"/>
          <w:i/>
          <w:iCs/>
        </w:rPr>
        <w:t>Weltanschauung</w:t>
      </w:r>
      <w:r w:rsidR="00292A5A">
        <w:rPr>
          <w:rFonts w:cs="Times New Roman"/>
          <w:i/>
          <w:iCs/>
        </w:rPr>
        <w:t xml:space="preserve"> </w:t>
      </w:r>
      <w:r w:rsidR="00292A5A">
        <w:rPr>
          <w:rFonts w:cs="Times New Roman"/>
        </w:rPr>
        <w:t>on which it is based)</w:t>
      </w:r>
      <w:r>
        <w:rPr>
          <w:rFonts w:cs="Times New Roman"/>
          <w:iCs/>
        </w:rPr>
        <w:t xml:space="preserve"> becomes the only step </w:t>
      </w:r>
      <w:r>
        <w:rPr>
          <w:rFonts w:cs="Times New Roman"/>
          <w:iCs/>
        </w:rPr>
        <w:lastRenderedPageBreak/>
        <w:t>forward</w:t>
      </w:r>
      <w:r w:rsidR="00292A5A">
        <w:rPr>
          <w:rFonts w:cs="Times New Roman"/>
          <w:iCs/>
        </w:rPr>
        <w:t xml:space="preserve"> for the new generation</w:t>
      </w:r>
      <w:r>
        <w:rPr>
          <w:rFonts w:cs="Times New Roman"/>
          <w:iCs/>
        </w:rPr>
        <w:t>.</w:t>
      </w:r>
      <w:r w:rsidRPr="00F91F55">
        <w:rPr>
          <w:rFonts w:cs="Times New Roman"/>
        </w:rPr>
        <w:t xml:space="preserve"> </w:t>
      </w:r>
      <w:r>
        <w:rPr>
          <w:rFonts w:cs="Times New Roman"/>
        </w:rPr>
        <w:t xml:space="preserve">Accordingly, the contemporary social evolution of Yugoslav art was presented </w:t>
      </w:r>
      <w:r w:rsidR="00292A5A">
        <w:rPr>
          <w:rFonts w:cs="Times New Roman"/>
        </w:rPr>
        <w:t xml:space="preserve">in </w:t>
      </w:r>
      <w:r w:rsidR="00292A5A">
        <w:rPr>
          <w:rFonts w:cs="Times New Roman"/>
          <w:i/>
          <w:iCs/>
        </w:rPr>
        <w:t xml:space="preserve">New Art Practice in Yugoslavia </w:t>
      </w:r>
      <w:r>
        <w:rPr>
          <w:rFonts w:cs="Times New Roman"/>
        </w:rPr>
        <w:t xml:space="preserve">as a social-generational break. So, while </w:t>
      </w:r>
      <w:proofErr w:type="spellStart"/>
      <w:r>
        <w:rPr>
          <w:rFonts w:cs="Times New Roman"/>
        </w:rPr>
        <w:t>Susovski</w:t>
      </w:r>
      <w:proofErr w:type="spellEnd"/>
      <w:r>
        <w:rPr>
          <w:rFonts w:cs="Times New Roman"/>
        </w:rPr>
        <w:t xml:space="preserve"> rejected formal evolutionism, he simply replaced it with social evolutionism.</w:t>
      </w:r>
    </w:p>
    <w:p w14:paraId="7D9F26EA" w14:textId="77777777" w:rsidR="0060559B" w:rsidRDefault="0060559B" w:rsidP="0060559B">
      <w:pPr>
        <w:rPr>
          <w:rFonts w:cs="Times New Roman"/>
        </w:rPr>
      </w:pPr>
    </w:p>
    <w:p w14:paraId="5DA4E49A" w14:textId="040161CB" w:rsidR="0060559B" w:rsidRDefault="0060559B" w:rsidP="0060559B">
      <w:pPr>
        <w:rPr>
          <w:rFonts w:cs="Times New Roman"/>
        </w:rPr>
      </w:pPr>
      <w:r>
        <w:rPr>
          <w:rFonts w:cs="Times New Roman"/>
        </w:rPr>
        <w:t>In the catalogue’s next chapter,</w:t>
      </w:r>
      <w:r w:rsidRPr="002A55CC">
        <w:rPr>
          <w:rFonts w:cs="Times New Roman"/>
        </w:rPr>
        <w:t xml:space="preserve"> </w:t>
      </w:r>
      <w:r w:rsidRPr="002A55CC">
        <w:rPr>
          <w:rFonts w:cs="Times New Roman"/>
          <w:i/>
        </w:rPr>
        <w:t xml:space="preserve">Art in the Past Decade, </w:t>
      </w:r>
      <w:r>
        <w:rPr>
          <w:rFonts w:cs="Times New Roman"/>
        </w:rPr>
        <w:t xml:space="preserve">written by </w:t>
      </w:r>
      <w:proofErr w:type="spellStart"/>
      <w:r w:rsidRPr="002A55CC">
        <w:rPr>
          <w:rFonts w:cs="Times New Roman"/>
        </w:rPr>
        <w:t>Denegri</w:t>
      </w:r>
      <w:proofErr w:type="spellEnd"/>
      <w:r w:rsidRPr="002A55CC">
        <w:rPr>
          <w:rFonts w:cs="Times New Roman"/>
          <w:i/>
        </w:rPr>
        <w:t xml:space="preserve">, </w:t>
      </w:r>
      <w:r w:rsidRPr="002A55CC">
        <w:rPr>
          <w:rFonts w:cs="Times New Roman"/>
        </w:rPr>
        <w:t>th</w:t>
      </w:r>
      <w:r>
        <w:rPr>
          <w:rFonts w:cs="Times New Roman"/>
        </w:rPr>
        <w:t xml:space="preserve">e ‘next step’ in the socially evolving process of art history is again defined as a </w:t>
      </w:r>
      <w:r w:rsidRPr="002A55CC">
        <w:rPr>
          <w:rFonts w:cs="Times New Roman"/>
        </w:rPr>
        <w:t>generational break of the conceptualists with the formalist pre-occupations of their predecessors</w:t>
      </w:r>
      <w:r>
        <w:rPr>
          <w:rFonts w:cs="Times New Roman"/>
        </w:rPr>
        <w:t xml:space="preserve">. Since development can only be seen from the outside, measurement of </w:t>
      </w:r>
      <w:r w:rsidR="00A0453C">
        <w:rPr>
          <w:rFonts w:cs="Times New Roman"/>
        </w:rPr>
        <w:t>this</w:t>
      </w:r>
      <w:r>
        <w:rPr>
          <w:rFonts w:cs="Times New Roman"/>
        </w:rPr>
        <w:t xml:space="preserve"> development </w:t>
      </w:r>
      <w:r w:rsidR="00A0453C">
        <w:rPr>
          <w:rFonts w:cs="Times New Roman"/>
        </w:rPr>
        <w:t>necessitates</w:t>
      </w:r>
      <w:r>
        <w:rPr>
          <w:rFonts w:cs="Times New Roman"/>
        </w:rPr>
        <w:t xml:space="preserve"> </w:t>
      </w:r>
      <w:r w:rsidR="00A0453C">
        <w:rPr>
          <w:rFonts w:cs="Times New Roman"/>
        </w:rPr>
        <w:t xml:space="preserve">some kind of </w:t>
      </w:r>
      <w:r>
        <w:rPr>
          <w:rFonts w:cs="Times New Roman"/>
        </w:rPr>
        <w:t xml:space="preserve">extrinsic measuring unit. The extrinsic unit used by </w:t>
      </w:r>
      <w:proofErr w:type="spellStart"/>
      <w:r>
        <w:rPr>
          <w:rFonts w:cs="Times New Roman"/>
        </w:rPr>
        <w:t>Denegri</w:t>
      </w:r>
      <w:proofErr w:type="spellEnd"/>
      <w:r>
        <w:rPr>
          <w:rFonts w:cs="Times New Roman"/>
        </w:rPr>
        <w:t xml:space="preserve"> to measure the development of Yugoslav art was what he called the</w:t>
      </w:r>
      <w:r w:rsidRPr="002A55CC">
        <w:rPr>
          <w:rFonts w:cs="Times New Roman"/>
        </w:rPr>
        <w:t xml:space="preserve"> ‘general</w:t>
      </w:r>
      <w:r>
        <w:rPr>
          <w:rFonts w:cs="Times New Roman"/>
        </w:rPr>
        <w:t>’ or ‘international context</w:t>
      </w:r>
      <w:r w:rsidRPr="002A55CC">
        <w:rPr>
          <w:rFonts w:cs="Times New Roman"/>
        </w:rPr>
        <w:t xml:space="preserve">’ </w:t>
      </w:r>
      <w:r>
        <w:rPr>
          <w:rFonts w:cs="Times New Roman"/>
        </w:rPr>
        <w:t xml:space="preserve">which was in fact the </w:t>
      </w:r>
      <w:r w:rsidRPr="002A55CC">
        <w:rPr>
          <w:rFonts w:cs="Times New Roman"/>
        </w:rPr>
        <w:t xml:space="preserve">Western </w:t>
      </w:r>
      <w:r>
        <w:rPr>
          <w:rFonts w:cs="Times New Roman"/>
        </w:rPr>
        <w:t xml:space="preserve">context. In qualifying the generational break in Yugoslav art as one of art historical progress, </w:t>
      </w:r>
      <w:proofErr w:type="spellStart"/>
      <w:r>
        <w:rPr>
          <w:rFonts w:cs="Times New Roman"/>
        </w:rPr>
        <w:t>Denegri</w:t>
      </w:r>
      <w:proofErr w:type="spellEnd"/>
      <w:r>
        <w:rPr>
          <w:rFonts w:cs="Times New Roman"/>
        </w:rPr>
        <w:t xml:space="preserve"> repetitively and exclusively compared it to</w:t>
      </w:r>
      <w:r w:rsidRPr="002A55CC">
        <w:rPr>
          <w:rFonts w:cs="Times New Roman"/>
        </w:rPr>
        <w:t xml:space="preserve"> </w:t>
      </w:r>
      <w:r>
        <w:rPr>
          <w:rFonts w:cs="Times New Roman"/>
        </w:rPr>
        <w:t xml:space="preserve">Western phenomena like </w:t>
      </w:r>
      <w:proofErr w:type="spellStart"/>
      <w:r w:rsidRPr="002A55CC">
        <w:rPr>
          <w:rFonts w:cs="Times New Roman"/>
        </w:rPr>
        <w:t>Arte</w:t>
      </w:r>
      <w:proofErr w:type="spellEnd"/>
      <w:r w:rsidRPr="002A55CC">
        <w:rPr>
          <w:rFonts w:cs="Times New Roman"/>
        </w:rPr>
        <w:t xml:space="preserve"> Povera in Italy, </w:t>
      </w:r>
      <w:r w:rsidRPr="002A55CC">
        <w:rPr>
          <w:rFonts w:cs="Times New Roman"/>
          <w:i/>
        </w:rPr>
        <w:t xml:space="preserve">Op </w:t>
      </w:r>
      <w:proofErr w:type="spellStart"/>
      <w:r w:rsidRPr="002A55CC">
        <w:rPr>
          <w:rFonts w:cs="Times New Roman"/>
          <w:i/>
        </w:rPr>
        <w:t>Losse</w:t>
      </w:r>
      <w:proofErr w:type="spellEnd"/>
      <w:r w:rsidRPr="002A55CC">
        <w:rPr>
          <w:rFonts w:cs="Times New Roman"/>
          <w:i/>
        </w:rPr>
        <w:t xml:space="preserve"> </w:t>
      </w:r>
      <w:proofErr w:type="spellStart"/>
      <w:r w:rsidRPr="002A55CC">
        <w:rPr>
          <w:rFonts w:cs="Times New Roman"/>
          <w:i/>
        </w:rPr>
        <w:t>Schroeven</w:t>
      </w:r>
      <w:proofErr w:type="spellEnd"/>
      <w:r w:rsidRPr="002A55CC">
        <w:rPr>
          <w:rFonts w:cs="Times New Roman"/>
          <w:i/>
        </w:rPr>
        <w:t xml:space="preserve"> </w:t>
      </w:r>
      <w:r w:rsidRPr="002A55CC">
        <w:rPr>
          <w:rFonts w:cs="Times New Roman"/>
        </w:rPr>
        <w:t xml:space="preserve">in the </w:t>
      </w:r>
      <w:proofErr w:type="spellStart"/>
      <w:r w:rsidRPr="002A55CC">
        <w:rPr>
          <w:rFonts w:cs="Times New Roman"/>
        </w:rPr>
        <w:t>Stedelijk</w:t>
      </w:r>
      <w:proofErr w:type="spellEnd"/>
      <w:r w:rsidRPr="002A55CC">
        <w:rPr>
          <w:rFonts w:cs="Times New Roman"/>
        </w:rPr>
        <w:t xml:space="preserve"> Museum</w:t>
      </w:r>
      <w:r>
        <w:rPr>
          <w:rFonts w:cs="Times New Roman"/>
        </w:rPr>
        <w:t xml:space="preserve"> Amsterdam</w:t>
      </w:r>
      <w:r w:rsidRPr="002A55CC">
        <w:rPr>
          <w:rFonts w:cs="Times New Roman"/>
        </w:rPr>
        <w:t xml:space="preserve">, </w:t>
      </w:r>
      <w:r w:rsidRPr="002A55CC">
        <w:rPr>
          <w:rFonts w:cs="Times New Roman"/>
          <w:i/>
        </w:rPr>
        <w:t xml:space="preserve">When Attitudes Become Form </w:t>
      </w:r>
      <w:r w:rsidRPr="002A55CC">
        <w:rPr>
          <w:rFonts w:cs="Times New Roman"/>
        </w:rPr>
        <w:t xml:space="preserve">at </w:t>
      </w:r>
      <w:proofErr w:type="spellStart"/>
      <w:r w:rsidRPr="002A55CC">
        <w:rPr>
          <w:rFonts w:cs="Times New Roman"/>
        </w:rPr>
        <w:t>Kunsthalle</w:t>
      </w:r>
      <w:proofErr w:type="spellEnd"/>
      <w:r w:rsidRPr="002A55CC">
        <w:rPr>
          <w:rFonts w:cs="Times New Roman"/>
        </w:rPr>
        <w:t xml:space="preserve"> Bern, and </w:t>
      </w:r>
      <w:r w:rsidRPr="002A55CC">
        <w:rPr>
          <w:rFonts w:cs="Times New Roman"/>
          <w:i/>
        </w:rPr>
        <w:t xml:space="preserve">The New Art </w:t>
      </w:r>
      <w:r w:rsidRPr="002A55CC">
        <w:rPr>
          <w:rFonts w:cs="Times New Roman"/>
        </w:rPr>
        <w:t>at the Hayward Gallery</w:t>
      </w:r>
      <w:r>
        <w:rPr>
          <w:rFonts w:cs="Times New Roman"/>
        </w:rPr>
        <w:t xml:space="preserve"> in London</w:t>
      </w:r>
      <w:r w:rsidRPr="002A55CC">
        <w:rPr>
          <w:rFonts w:cs="Times New Roman"/>
        </w:rPr>
        <w:t>.</w:t>
      </w:r>
    </w:p>
    <w:p w14:paraId="19E2E30E" w14:textId="77777777" w:rsidR="0060559B" w:rsidRDefault="0060559B" w:rsidP="0060559B">
      <w:pPr>
        <w:rPr>
          <w:iCs/>
        </w:rPr>
      </w:pPr>
    </w:p>
    <w:p w14:paraId="302D5446" w14:textId="6C3921ED" w:rsidR="0060559B" w:rsidRDefault="0060559B" w:rsidP="0060559B">
      <w:pPr>
        <w:rPr>
          <w:iCs/>
        </w:rPr>
      </w:pPr>
      <w:r>
        <w:rPr>
          <w:iCs/>
        </w:rPr>
        <w:t>Why would Yugoslav art historians embrace these narratives? Why was it important to use the West as</w:t>
      </w:r>
      <w:r w:rsidR="00A0453C">
        <w:rPr>
          <w:iCs/>
        </w:rPr>
        <w:t xml:space="preserve"> a</w:t>
      </w:r>
      <w:r>
        <w:rPr>
          <w:iCs/>
        </w:rPr>
        <w:t xml:space="preserve"> measuring tool? It would be farfetched to suppose that this imperialist logic of art history was internalized because of a tremendous intrinsic agreement. It is more sensible to see this as a self-interested but ineffective attempt to emancipate Yugoslavia from a ‘peripheral’ to ‘central’ position in world history as seen through the dominant eye of the West. Just after the Second World War, Western Europe had successfully adopted the American model of modernist art, the model of the victorious nation, and thereby gained itself a central position in terms of common-sense art history. </w:t>
      </w:r>
      <w:r w:rsidR="00A0453C">
        <w:rPr>
          <w:iCs/>
        </w:rPr>
        <w:t xml:space="preserve">This is exemplified by </w:t>
      </w:r>
      <w:r>
        <w:rPr>
          <w:iCs/>
        </w:rPr>
        <w:t>Alfred Barr</w:t>
      </w:r>
      <w:r w:rsidR="00A0453C">
        <w:rPr>
          <w:iCs/>
        </w:rPr>
        <w:t>’s</w:t>
      </w:r>
      <w:r>
        <w:rPr>
          <w:iCs/>
        </w:rPr>
        <w:t xml:space="preserve"> </w:t>
      </w:r>
      <w:r w:rsidR="00A0453C">
        <w:rPr>
          <w:iCs/>
        </w:rPr>
        <w:t xml:space="preserve">depiction of </w:t>
      </w:r>
      <w:r>
        <w:rPr>
          <w:iCs/>
        </w:rPr>
        <w:t xml:space="preserve">the </w:t>
      </w:r>
      <w:r w:rsidR="00A0453C">
        <w:rPr>
          <w:iCs/>
        </w:rPr>
        <w:t xml:space="preserve">origins </w:t>
      </w:r>
      <w:r>
        <w:rPr>
          <w:iCs/>
        </w:rPr>
        <w:t xml:space="preserve">of </w:t>
      </w:r>
      <w:r w:rsidR="00292A5A">
        <w:rPr>
          <w:iCs/>
        </w:rPr>
        <w:t>modern</w:t>
      </w:r>
      <w:r>
        <w:rPr>
          <w:iCs/>
        </w:rPr>
        <w:t xml:space="preserve"> art</w:t>
      </w:r>
      <w:r w:rsidR="00292A5A">
        <w:rPr>
          <w:iCs/>
        </w:rPr>
        <w:t>, which shows that the American liberal-nationalist favorite movement, Abstract Expressionism, is a direct successor of the</w:t>
      </w:r>
      <w:r>
        <w:rPr>
          <w:iCs/>
        </w:rPr>
        <w:t xml:space="preserve"> European avant-gardes. If Western Europe had been able to emancipate itself like this, why wouldn’t Yugoslavia be able to do the same?</w:t>
      </w:r>
    </w:p>
    <w:p w14:paraId="5606C025" w14:textId="77777777" w:rsidR="0060559B" w:rsidRDefault="0060559B" w:rsidP="0060559B">
      <w:pPr>
        <w:rPr>
          <w:rFonts w:cs="Times New Roman"/>
        </w:rPr>
      </w:pPr>
    </w:p>
    <w:p w14:paraId="5C06268E" w14:textId="0150C8AD" w:rsidR="0060559B" w:rsidRDefault="0060559B" w:rsidP="0060559B">
      <w:pPr>
        <w:rPr>
          <w:iCs/>
        </w:rPr>
      </w:pPr>
      <w:r>
        <w:rPr>
          <w:rFonts w:cs="Times New Roman"/>
        </w:rPr>
        <w:t xml:space="preserve">However, the effect of this internalization was not emancipation. On the contrary, because of the socialist context of Yugoslavia, this reactive attitude reinforced the image of Yugoslav modernity as an impossible balancing act between Orientalism and Occidentalism, or, at most, of an </w:t>
      </w:r>
      <w:r>
        <w:rPr>
          <w:rFonts w:cs="Times New Roman"/>
          <w:i/>
        </w:rPr>
        <w:t xml:space="preserve">almost </w:t>
      </w:r>
      <w:r w:rsidRPr="00F77DFC">
        <w:rPr>
          <w:rFonts w:cs="Times New Roman"/>
        </w:rPr>
        <w:t>Western modernity</w:t>
      </w:r>
      <w:r>
        <w:rPr>
          <w:rFonts w:cs="Times New Roman"/>
        </w:rPr>
        <w:t xml:space="preserve">, always just one step behind. What the catalogue of </w:t>
      </w:r>
      <w:r>
        <w:rPr>
          <w:rFonts w:cs="Times New Roman"/>
          <w:i/>
        </w:rPr>
        <w:t>New Art Practice in Yugoslavia</w:t>
      </w:r>
      <w:r>
        <w:rPr>
          <w:rFonts w:cs="Times New Roman"/>
        </w:rPr>
        <w:t xml:space="preserve"> shows is, then, the Other avant-garde, the derivative avant-</w:t>
      </w:r>
      <w:r>
        <w:rPr>
          <w:rFonts w:cs="Times New Roman"/>
        </w:rPr>
        <w:lastRenderedPageBreak/>
        <w:t xml:space="preserve">garde, the impossible avant-garde. </w:t>
      </w:r>
      <w:r w:rsidR="00292A5A">
        <w:t xml:space="preserve">The histories of radical and critical practices in Yugoslavia are rendered ‘impossible histories’ by the fact that narratives like </w:t>
      </w:r>
      <w:proofErr w:type="spellStart"/>
      <w:r w:rsidR="00292A5A">
        <w:t>Denegri’s</w:t>
      </w:r>
      <w:proofErr w:type="spellEnd"/>
      <w:r w:rsidR="00292A5A">
        <w:t xml:space="preserve"> – which evaluates Yugoslav art history in terms of </w:t>
      </w:r>
      <w:proofErr w:type="spellStart"/>
      <w:r w:rsidR="00292A5A">
        <w:t>Westerness</w:t>
      </w:r>
      <w:proofErr w:type="spellEnd"/>
      <w:r w:rsidR="00292A5A">
        <w:t xml:space="preserve"> – are dominant</w:t>
      </w:r>
      <w:r>
        <w:rPr>
          <w:iCs/>
        </w:rPr>
        <w:t>.</w:t>
      </w:r>
      <w:r>
        <w:rPr>
          <w:rStyle w:val="FootnoteReference"/>
          <w:iCs/>
        </w:rPr>
        <w:footnoteReference w:id="34"/>
      </w:r>
      <w:r>
        <w:rPr>
          <w:iCs/>
        </w:rPr>
        <w:t xml:space="preserve"> Thus, by partly simultaneous, partly post-factual internalization of (former) Western standards of modernity, the co-presence of temporalities inherent to the Non-Aligned experience was denied</w:t>
      </w:r>
      <w:r w:rsidR="00572581">
        <w:rPr>
          <w:iCs/>
        </w:rPr>
        <w:t>.</w:t>
      </w:r>
      <w:r>
        <w:rPr>
          <w:iCs/>
        </w:rPr>
        <w:t xml:space="preserve"> </w:t>
      </w:r>
      <w:r w:rsidR="00572581">
        <w:rPr>
          <w:iCs/>
        </w:rPr>
        <w:t>I</w:t>
      </w:r>
      <w:r>
        <w:rPr>
          <w:iCs/>
        </w:rPr>
        <w:t>nstead a discourse was created in which Yugoslav art history is necessarily considered always-already failed.</w:t>
      </w:r>
      <w:r>
        <w:rPr>
          <w:rStyle w:val="FootnoteReference"/>
          <w:iCs/>
        </w:rPr>
        <w:footnoteReference w:id="35"/>
      </w:r>
      <w:r>
        <w:rPr>
          <w:iCs/>
        </w:rPr>
        <w:t xml:space="preserve"> </w:t>
      </w:r>
    </w:p>
    <w:p w14:paraId="7301EAA0" w14:textId="77777777" w:rsidR="0060559B" w:rsidRDefault="0060559B" w:rsidP="0060559B">
      <w:pPr>
        <w:rPr>
          <w:iCs/>
        </w:rPr>
      </w:pPr>
    </w:p>
    <w:p w14:paraId="2B93028C" w14:textId="465E8D67" w:rsidR="0060559B" w:rsidRDefault="0060559B" w:rsidP="0060559B">
      <w:r>
        <w:rPr>
          <w:iCs/>
        </w:rPr>
        <w:t xml:space="preserve">Even if the NAM’s import was mainly political and economic, there was a tendency towards creating a Non-Aligned cultural sphere and even a Non-Aligned school of thought. Every summer between 1964 and 1974, renowned </w:t>
      </w:r>
      <w:r>
        <w:t xml:space="preserve">thinkers from former East and West, including Herbert Marcuse, Henri Lefebvre, and Jürgen Habermas, would gather on the Yugoslav island of </w:t>
      </w:r>
      <w:proofErr w:type="spellStart"/>
      <w:r>
        <w:t>Korčula</w:t>
      </w:r>
      <w:proofErr w:type="spellEnd"/>
      <w:r>
        <w:t xml:space="preserve"> to teach students from all over the world.</w:t>
      </w:r>
      <w:r>
        <w:rPr>
          <w:rStyle w:val="FootnoteReference"/>
        </w:rPr>
        <w:footnoteReference w:id="36"/>
      </w:r>
      <w:r>
        <w:t xml:space="preserve"> These summer schools were the work of the </w:t>
      </w:r>
      <w:r w:rsidRPr="00B64F15">
        <w:t>Praxis School</w:t>
      </w:r>
      <w:r>
        <w:t xml:space="preserve"> philosophers</w:t>
      </w:r>
      <w:r>
        <w:rPr>
          <w:i/>
        </w:rPr>
        <w:t xml:space="preserve">, </w:t>
      </w:r>
      <w:r>
        <w:t xml:space="preserve">based in the Belgrade Workers’ University and internationally renowned for the philosophical Marxist journal </w:t>
      </w:r>
      <w:r>
        <w:rPr>
          <w:i/>
        </w:rPr>
        <w:t>Praxis</w:t>
      </w:r>
      <w:r>
        <w:t>.</w:t>
      </w:r>
      <w:r>
        <w:rPr>
          <w:rStyle w:val="FootnoteReference"/>
        </w:rPr>
        <w:footnoteReference w:id="37"/>
      </w:r>
      <w:r>
        <w:t xml:space="preserve"> In their journal, ‘the Praxis S</w:t>
      </w:r>
      <w:r w:rsidRPr="001712A1">
        <w:t>chool emphasized the writings of the young Marx while subjecting dogmatic Marxism to one of its strongest criticisms</w:t>
      </w:r>
      <w:r>
        <w:t>’</w:t>
      </w:r>
      <w:r w:rsidRPr="001712A1">
        <w:t>.</w:t>
      </w:r>
      <w:r>
        <w:rPr>
          <w:rStyle w:val="FootnoteReference"/>
        </w:rPr>
        <w:footnoteReference w:id="38"/>
      </w:r>
      <w:r>
        <w:t xml:space="preserve"> This led the philosophers to develop a humanist </w:t>
      </w:r>
      <w:r>
        <w:lastRenderedPageBreak/>
        <w:t>strand of Marxism, with a dynamic view on the human being, a focus on praxis and creativity, and consideration of aesthetic issues.</w:t>
      </w:r>
      <w:r>
        <w:rPr>
          <w:rStyle w:val="FootnoteReference"/>
        </w:rPr>
        <w:footnoteReference w:id="39"/>
      </w:r>
      <w:r>
        <w:t xml:space="preserve"> During the 1968 student uprisings in Belgrade, which were different from the Western examples because these protestors demanded </w:t>
      </w:r>
      <w:r>
        <w:rPr>
          <w:i/>
        </w:rPr>
        <w:t xml:space="preserve">more </w:t>
      </w:r>
      <w:r>
        <w:t>socialism rather than the end of capitalism, Praxis School professors did not just join the students, they led them.</w:t>
      </w:r>
      <w:r>
        <w:rPr>
          <w:rStyle w:val="FootnoteReference"/>
        </w:rPr>
        <w:footnoteReference w:id="40"/>
      </w:r>
      <w:r>
        <w:t xml:space="preserve"> The story goes that, during one of the </w:t>
      </w:r>
      <w:proofErr w:type="spellStart"/>
      <w:r>
        <w:t>Korčula</w:t>
      </w:r>
      <w:proofErr w:type="spellEnd"/>
      <w:r>
        <w:t xml:space="preserve"> summer schools, Ernst Bloch looked out over the Mediterranean Sea after a long day of discussions, a glass of wine in his hand, and remarked that this must be ‘Dionysian socialism’.</w:t>
      </w:r>
      <w:r>
        <w:rPr>
          <w:rStyle w:val="FootnoteReference"/>
        </w:rPr>
        <w:footnoteReference w:id="41"/>
      </w:r>
      <w:r w:rsidR="009A63BF">
        <w:t xml:space="preserve"> </w:t>
      </w:r>
    </w:p>
    <w:p w14:paraId="41D5899A" w14:textId="77777777" w:rsidR="0060559B" w:rsidRDefault="0060559B" w:rsidP="0060559B"/>
    <w:p w14:paraId="380CC37F" w14:textId="77777777" w:rsidR="0060559B" w:rsidRDefault="0060559B" w:rsidP="0060559B">
      <w:pPr>
        <w:spacing w:line="240" w:lineRule="auto"/>
      </w:pPr>
      <w:r>
        <w:rPr>
          <w:noProof/>
        </w:rPr>
        <w:drawing>
          <wp:inline distT="0" distB="0" distL="0" distR="0" wp14:anchorId="4927E409" wp14:editId="1A64186B">
            <wp:extent cx="5727700" cy="38201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tel-croatia-big_3.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820160"/>
                    </a:xfrm>
                    <a:prstGeom prst="rect">
                      <a:avLst/>
                    </a:prstGeom>
                  </pic:spPr>
                </pic:pic>
              </a:graphicData>
            </a:graphic>
          </wp:inline>
        </w:drawing>
      </w:r>
    </w:p>
    <w:p w14:paraId="5CB49DDA" w14:textId="4903B627" w:rsidR="0060559B" w:rsidRDefault="0060559B" w:rsidP="0060559B">
      <w:pPr>
        <w:spacing w:line="240" w:lineRule="auto"/>
      </w:pPr>
      <w:r>
        <w:t xml:space="preserve">Hotel Croatia, designed by Slobodan </w:t>
      </w:r>
      <w:proofErr w:type="spellStart"/>
      <w:r>
        <w:t>Miličević</w:t>
      </w:r>
      <w:proofErr w:type="spellEnd"/>
      <w:r>
        <w:t>, 1973. This luxurious Hotel</w:t>
      </w:r>
      <w:r w:rsidR="009A63BF">
        <w:t xml:space="preserve"> </w:t>
      </w:r>
      <w:r>
        <w:t xml:space="preserve">Croatia in </w:t>
      </w:r>
      <w:proofErr w:type="spellStart"/>
      <w:r>
        <w:t>Cavtat</w:t>
      </w:r>
      <w:proofErr w:type="spellEnd"/>
      <w:r>
        <w:t xml:space="preserve">, a few hundred </w:t>
      </w:r>
      <w:proofErr w:type="spellStart"/>
      <w:r>
        <w:t>kilometres</w:t>
      </w:r>
      <w:proofErr w:type="spellEnd"/>
      <w:r>
        <w:t xml:space="preserve"> South-East of </w:t>
      </w:r>
      <w:proofErr w:type="spellStart"/>
      <w:r>
        <w:t>Korčula</w:t>
      </w:r>
      <w:proofErr w:type="spellEnd"/>
      <w:r>
        <w:t>, was the site of the state-issued Summer School to which the Praxis Summer School was a critical antipode.</w:t>
      </w:r>
    </w:p>
    <w:p w14:paraId="18188F50" w14:textId="77777777" w:rsidR="0060559B" w:rsidRDefault="0060559B" w:rsidP="0060559B"/>
    <w:p w14:paraId="013E9EBF" w14:textId="164CDA7C" w:rsidR="0060559B" w:rsidRDefault="0060559B" w:rsidP="0060559B">
      <w:r>
        <w:t xml:space="preserve">The resistant internationalist attitude that characterized the Praxis School was also present in Yugoslavia’s cultural life and at times seeped through to official or ‘first line’ culture. As a </w:t>
      </w:r>
      <w:r>
        <w:lastRenderedPageBreak/>
        <w:t xml:space="preserve">non-colonial country, Yugoslavia’s foreign cultural programs were strongly connected to former colonies through their common anti-imperialist struggle. </w:t>
      </w:r>
      <w:r w:rsidR="005C3D8B">
        <w:t xml:space="preserve">The Slovenian curator </w:t>
      </w:r>
      <w:proofErr w:type="spellStart"/>
      <w:r w:rsidR="005C3D8B">
        <w:t>Teja</w:t>
      </w:r>
      <w:proofErr w:type="spellEnd"/>
      <w:r w:rsidR="005C3D8B">
        <w:t xml:space="preserve"> </w:t>
      </w:r>
      <w:proofErr w:type="spellStart"/>
      <w:r w:rsidR="005C3D8B">
        <w:t>Merhar</w:t>
      </w:r>
      <w:proofErr w:type="spellEnd"/>
      <w:r w:rsidR="005C3D8B">
        <w:t xml:space="preserve"> has demonstrated that Yugoslavia officially collaborated with at least fifteen African, seven </w:t>
      </w:r>
      <w:proofErr w:type="gramStart"/>
      <w:r w:rsidR="005C3D8B">
        <w:t>South-American</w:t>
      </w:r>
      <w:proofErr w:type="gramEnd"/>
      <w:r w:rsidR="005C3D8B">
        <w:t>, and eleven Asian countries on cultural projects during the 1960s and 1970s w</w:t>
      </w:r>
      <w:r>
        <w:t xml:space="preserve">ith </w:t>
      </w:r>
      <w:r w:rsidR="0016206E">
        <w:t xml:space="preserve">concise </w:t>
      </w:r>
      <w:r>
        <w:t>research in archives throughout the former Yugoslav area</w:t>
      </w:r>
      <w:r w:rsidR="0016206E">
        <w:t>. These</w:t>
      </w:r>
      <w:r>
        <w:t xml:space="preserve"> collaborations </w:t>
      </w:r>
      <w:r w:rsidR="0016206E">
        <w:t xml:space="preserve">ranged </w:t>
      </w:r>
      <w:r>
        <w:t>from exchange</w:t>
      </w:r>
      <w:r w:rsidR="0016206E">
        <w:t>s</w:t>
      </w:r>
      <w:r>
        <w:t xml:space="preserve"> of resources</w:t>
      </w:r>
      <w:r w:rsidR="005C3D8B">
        <w:t xml:space="preserve"> and</w:t>
      </w:r>
      <w:r>
        <w:t xml:space="preserve"> traveling movies and exhibitions, to conventions on culture and full-fledged cultural programs.</w:t>
      </w:r>
      <w:r>
        <w:rPr>
          <w:rStyle w:val="FootnoteReference"/>
        </w:rPr>
        <w:footnoteReference w:id="42"/>
      </w:r>
      <w:r>
        <w:t xml:space="preserve"> </w:t>
      </w:r>
      <w:proofErr w:type="spellStart"/>
      <w:r>
        <w:t>Merhar’s</w:t>
      </w:r>
      <w:proofErr w:type="spellEnd"/>
      <w:r>
        <w:t xml:space="preserve"> research is a part of </w:t>
      </w:r>
      <w:r>
        <w:rPr>
          <w:i/>
        </w:rPr>
        <w:t xml:space="preserve">Southern Constellations: The Poetics of the Non-Aligned </w:t>
      </w:r>
      <w:r>
        <w:t xml:space="preserve">(2019), an exhibition in Ljubljana’s Museum of Modern and Contemporary Art </w:t>
      </w:r>
      <w:proofErr w:type="spellStart"/>
      <w:r>
        <w:t>Metelkova</w:t>
      </w:r>
      <w:proofErr w:type="spellEnd"/>
      <w:r>
        <w:t xml:space="preserve"> and the very first historical account of the cultural dimension of the NAM by a major institution.</w:t>
      </w:r>
    </w:p>
    <w:p w14:paraId="5A5CBF15" w14:textId="77777777" w:rsidR="0060559B" w:rsidRDefault="0060559B" w:rsidP="0060559B"/>
    <w:p w14:paraId="331B5D3A" w14:textId="42119768" w:rsidR="0060559B" w:rsidRDefault="0060559B" w:rsidP="0060559B">
      <w:r>
        <w:t xml:space="preserve">Next to compiling a lot of </w:t>
      </w:r>
      <w:r w:rsidR="0016206E">
        <w:t>unseen</w:t>
      </w:r>
      <w:r>
        <w:t xml:space="preserve"> data, the exhibition and its catalogue show a range of striking examples of non-aligned culture and arts in Yugoslavia. In 1977, the Museum of African Art was established in Belgrade, claiming to be the ‘only European anticolonial museum’.</w:t>
      </w:r>
      <w:r>
        <w:rPr>
          <w:rStyle w:val="FootnoteReference"/>
        </w:rPr>
        <w:footnoteReference w:id="43"/>
      </w:r>
      <w:r>
        <w:t xml:space="preserve"> Architects and urban planners from Yugoslavia and several African countries collaborating on cross-overs of Yugoslav, ‘tropical’, and internationalist modernisms.</w:t>
      </w:r>
      <w:r>
        <w:rPr>
          <w:rStyle w:val="FootnoteReference"/>
        </w:rPr>
        <w:footnoteReference w:id="44"/>
      </w:r>
      <w:r>
        <w:t xml:space="preserve"> A large exhibition of contemporary Yugoslav prints toured through India in 1976 and 1977. Under the auspices of the United Nations, several huge pan-Yugoslav exhibitions, including works from all three worlds, were created at the Art Pavilion of </w:t>
      </w:r>
      <w:proofErr w:type="spellStart"/>
      <w:r>
        <w:t>Slovenj</w:t>
      </w:r>
      <w:proofErr w:type="spellEnd"/>
      <w:r>
        <w:t xml:space="preserve"> </w:t>
      </w:r>
      <w:proofErr w:type="spellStart"/>
      <w:r>
        <w:t>Gradec</w:t>
      </w:r>
      <w:proofErr w:type="spellEnd"/>
      <w:r>
        <w:t xml:space="preserve"> between 1966 and 1985.</w:t>
      </w:r>
      <w:r>
        <w:rPr>
          <w:rStyle w:val="FootnoteReference"/>
        </w:rPr>
        <w:footnoteReference w:id="45"/>
      </w:r>
      <w:r>
        <w:t xml:space="preserve"> In Podgorica (then Titograd) the Gallery of Art of the Non-Aligned Countries ‘Josip Broz Tito’ was opened in 1984, providing a permanent exhibition space for works of art from almost 60 countries in Latin America, Asia, Africa and Europe.</w:t>
      </w:r>
      <w:r>
        <w:rPr>
          <w:rStyle w:val="FootnoteReference"/>
        </w:rPr>
        <w:footnoteReference w:id="46"/>
      </w:r>
    </w:p>
    <w:p w14:paraId="3BD43BC8" w14:textId="77777777" w:rsidR="0060559B" w:rsidRDefault="0060559B" w:rsidP="0060559B"/>
    <w:p w14:paraId="58064CF5" w14:textId="012C05DE" w:rsidR="0060559B" w:rsidRDefault="0016206E" w:rsidP="0060559B">
      <w:r>
        <w:t xml:space="preserve">One </w:t>
      </w:r>
      <w:r w:rsidR="009A63BF">
        <w:t>exhibit</w:t>
      </w:r>
      <w:r>
        <w:t xml:space="preserve"> </w:t>
      </w:r>
      <w:r w:rsidR="0060559B">
        <w:t>stands out especially. The proto-conceptualist work of the Croatian artists’ brotherhood Gorgona is one of the best represented clusters of art from former Yugoslavia.</w:t>
      </w:r>
      <w:r w:rsidR="0060559B">
        <w:rPr>
          <w:rStyle w:val="FootnoteReference"/>
        </w:rPr>
        <w:footnoteReference w:id="47"/>
      </w:r>
      <w:r w:rsidR="0060559B">
        <w:t xml:space="preserve"> </w:t>
      </w:r>
      <w:r w:rsidR="0060559B">
        <w:lastRenderedPageBreak/>
        <w:t xml:space="preserve">Historians never fail to observe Gorgona’s kinship to Western art-world stars like Piero Manzoni, Lucio Fontana, and Yves Klein, nor do they forget that Gorgona was Croatia’s representation at the 1997 Venice Biennale. Yet, two years earlier, Gorgona’s work was also shown at the international exhibition </w:t>
      </w:r>
      <w:r w:rsidR="0060559B">
        <w:rPr>
          <w:i/>
        </w:rPr>
        <w:t xml:space="preserve">Contemporary Art of the Non-Aligned Countries </w:t>
      </w:r>
      <w:r w:rsidR="0060559B">
        <w:t xml:space="preserve">in Jakarta, Indonesia, </w:t>
      </w:r>
      <w:r w:rsidR="007B7F30">
        <w:t xml:space="preserve">a fact that </w:t>
      </w:r>
      <w:r w:rsidR="0060559B">
        <w:t>usually escapes the dominant narrative.</w:t>
      </w:r>
      <w:r w:rsidR="0060559B">
        <w:rPr>
          <w:rStyle w:val="FootnoteReference"/>
        </w:rPr>
        <w:footnoteReference w:id="48"/>
      </w:r>
      <w:r w:rsidR="0060559B">
        <w:t xml:space="preserve"> </w:t>
      </w:r>
      <w:r w:rsidR="00974FF4">
        <w:t xml:space="preserve">It’s not just historians who are to blame for this. No documentation of the latter event ever reached the archive, or all of it was removed from storage at the organizing institution HDLU. This left no official traces in Croatia of it ever happening. </w:t>
      </w:r>
      <w:r w:rsidR="0060559B">
        <w:t xml:space="preserve">Fortunately, the political </w:t>
      </w:r>
      <w:r w:rsidR="007B7F30">
        <w:t>implications of</w:t>
      </w:r>
      <w:r w:rsidR="0060559B">
        <w:t xml:space="preserve"> </w:t>
      </w:r>
      <w:r w:rsidR="007B7F30">
        <w:t xml:space="preserve">Gorgona’s </w:t>
      </w:r>
      <w:r w:rsidR="0060559B">
        <w:t xml:space="preserve">exhibition in Jakarta is remembered by </w:t>
      </w:r>
      <w:r w:rsidR="007B7F30">
        <w:t xml:space="preserve">the show’s </w:t>
      </w:r>
      <w:r w:rsidR="0060559B">
        <w:t xml:space="preserve">curator Nada </w:t>
      </w:r>
      <w:proofErr w:type="spellStart"/>
      <w:r w:rsidR="0060559B">
        <w:t>Beroš</w:t>
      </w:r>
      <w:proofErr w:type="spellEnd"/>
      <w:r w:rsidR="00974FF4">
        <w:t xml:space="preserve"> and described </w:t>
      </w:r>
      <w:r w:rsidR="0060559B">
        <w:t xml:space="preserve">in </w:t>
      </w:r>
      <w:r w:rsidR="0060559B">
        <w:rPr>
          <w:i/>
        </w:rPr>
        <w:t>Southern Constellations</w:t>
      </w:r>
      <w:r w:rsidR="0060559B">
        <w:t>:</w:t>
      </w:r>
    </w:p>
    <w:p w14:paraId="04C34307" w14:textId="77777777" w:rsidR="0060559B" w:rsidRPr="00297775" w:rsidRDefault="0060559B" w:rsidP="0060559B">
      <w:pPr>
        <w:pStyle w:val="Quote"/>
      </w:pPr>
      <w:r>
        <w:t xml:space="preserve">I saw presenting </w:t>
      </w:r>
      <w:r w:rsidRPr="00297775">
        <w:rPr>
          <w:i w:val="0"/>
        </w:rPr>
        <w:t>non-state art</w:t>
      </w:r>
      <w:r>
        <w:t xml:space="preserve"> at such a highly state exhibition in a faraway country in Asia as a small-scale but very important subversion of the leaden atmosphere of 1990s Croatia, where the country’s official politics, institutions, the media and also the artists wholeheartedly endeavored to prove that “we belonged in (Western) Europe”.</w:t>
      </w:r>
      <w:r>
        <w:rPr>
          <w:rStyle w:val="FootnoteReference"/>
        </w:rPr>
        <w:footnoteReference w:id="49"/>
      </w:r>
    </w:p>
    <w:p w14:paraId="51EF05DC" w14:textId="77777777" w:rsidR="0060559B" w:rsidRDefault="0060559B" w:rsidP="0060559B"/>
    <w:p w14:paraId="59C0AA1A" w14:textId="32314EB1" w:rsidR="0060559B" w:rsidRDefault="0060559B" w:rsidP="0060559B">
      <w:r>
        <w:t xml:space="preserve">Surely, Yugoslavia’s cultural dominants were flawed. There is no denying that culture in Yugoslavia was instrumentalized as a tool of foreign policy and subjected to Tito’s political opportunism, often leaving little room for </w:t>
      </w:r>
      <w:r w:rsidR="007B7F30">
        <w:t xml:space="preserve">a </w:t>
      </w:r>
      <w:r>
        <w:t>critical</w:t>
      </w:r>
      <w:r w:rsidR="007B7F30">
        <w:t>,</w:t>
      </w:r>
      <w:r>
        <w:t xml:space="preserve"> </w:t>
      </w:r>
      <w:r w:rsidR="007B7F30">
        <w:t xml:space="preserve">grassroots </w:t>
      </w:r>
      <w:r>
        <w:t>culture.</w:t>
      </w:r>
      <w:r>
        <w:rPr>
          <w:rStyle w:val="FootnoteReference"/>
        </w:rPr>
        <w:footnoteReference w:id="50"/>
      </w:r>
      <w:r>
        <w:t xml:space="preserve"> </w:t>
      </w:r>
      <w:r w:rsidR="00974FF4">
        <w:t>Moreover, w</w:t>
      </w:r>
      <w:r>
        <w:t xml:space="preserve">hile both publics and artists were preoccupied with the West, Yugoslavia’s cultural identification as an ‘older brother’ to other non-aligned countries was imperialist in its own </w:t>
      </w:r>
      <w:r w:rsidR="00974FF4">
        <w:t>way</w:t>
      </w:r>
      <w:r>
        <w:t>. However, it is equally true that a large part of the cultural production in Yugoslavia was characterized by internationalism, anti-imperialism and the search for resistant modernisms.</w:t>
      </w:r>
      <w:r w:rsidRPr="00450961">
        <w:t xml:space="preserve"> </w:t>
      </w:r>
      <w:r>
        <w:t xml:space="preserve">All in all, the historical narrative unearthed by </w:t>
      </w:r>
      <w:r>
        <w:rPr>
          <w:i/>
        </w:rPr>
        <w:t>Southern Constellations</w:t>
      </w:r>
      <w:r>
        <w:t xml:space="preserve"> is distinctly different from the common tale of schizophrenic modernisms and impossible avant-gardes.</w:t>
      </w:r>
    </w:p>
    <w:p w14:paraId="4F4A97D6" w14:textId="77777777" w:rsidR="0060559B" w:rsidRDefault="0060559B" w:rsidP="0060559B"/>
    <w:p w14:paraId="7BAFD843" w14:textId="77777777" w:rsidR="0060559B" w:rsidRDefault="0060559B" w:rsidP="0060559B">
      <w:pPr>
        <w:rPr>
          <w:iCs/>
        </w:rPr>
      </w:pPr>
      <w:r>
        <w:lastRenderedPageBreak/>
        <w:t>After 1991, however, this</w:t>
      </w:r>
      <w:r>
        <w:rPr>
          <w:iCs/>
        </w:rPr>
        <w:t xml:space="preserve"> heritage of the NAM and its critical cultural implications became somewhat of an inconvenient truth. As Bojana </w:t>
      </w:r>
      <w:proofErr w:type="spellStart"/>
      <w:r>
        <w:rPr>
          <w:iCs/>
        </w:rPr>
        <w:t>Piškur</w:t>
      </w:r>
      <w:proofErr w:type="spellEnd"/>
      <w:r>
        <w:rPr>
          <w:iCs/>
        </w:rPr>
        <w:t xml:space="preserve">, the curator of </w:t>
      </w:r>
      <w:r>
        <w:rPr>
          <w:i/>
          <w:iCs/>
        </w:rPr>
        <w:t>Southern Constellations,</w:t>
      </w:r>
      <w:r>
        <w:rPr>
          <w:iCs/>
        </w:rPr>
        <w:t xml:space="preserve"> put it:</w:t>
      </w:r>
    </w:p>
    <w:p w14:paraId="24087548" w14:textId="77777777" w:rsidR="0060559B" w:rsidRDefault="0060559B" w:rsidP="0060559B">
      <w:pPr>
        <w:pStyle w:val="Quote"/>
      </w:pPr>
      <w:r>
        <w:t>Today, the Non-Aligned Movement is politically speaking considered more or less something of an anachronism. The fate of this unique constellation is probably one of the least understood phenomena of our times, but it is certain that its disappearance from the world’s political stage is directly linked to the rise and triumph of neoliberalism, especially after 1989.</w:t>
      </w:r>
      <w:r>
        <w:rPr>
          <w:rStyle w:val="FootnoteReference"/>
        </w:rPr>
        <w:footnoteReference w:id="51"/>
      </w:r>
    </w:p>
    <w:p w14:paraId="73881735" w14:textId="77777777" w:rsidR="0060559B" w:rsidRDefault="0060559B" w:rsidP="0060559B">
      <w:pPr>
        <w:rPr>
          <w:iCs/>
        </w:rPr>
      </w:pPr>
    </w:p>
    <w:p w14:paraId="46EF341B" w14:textId="2E809A63" w:rsidR="0060559B" w:rsidRDefault="0060559B" w:rsidP="0060559B">
      <w:pPr>
        <w:rPr>
          <w:iCs/>
        </w:rPr>
      </w:pPr>
      <w:r>
        <w:rPr>
          <w:iCs/>
        </w:rPr>
        <w:t>Indeed, the erasure of the Non-Aligned reality from the dominant account of Yugoslav history has been rather useful for the post-1991 neoliberal and nationalist re-valuation of historical Croatian cultural identity. Its effects on today’s geopolitical situation</w:t>
      </w:r>
      <w:r w:rsidR="007B7F30">
        <w:rPr>
          <w:iCs/>
        </w:rPr>
        <w:t xml:space="preserve"> are clear</w:t>
      </w:r>
      <w:r>
        <w:rPr>
          <w:iCs/>
        </w:rPr>
        <w:t>,</w:t>
      </w:r>
      <w:r w:rsidR="007B7F30">
        <w:rPr>
          <w:iCs/>
        </w:rPr>
        <w:t xml:space="preserve"> and are</w:t>
      </w:r>
      <w:r>
        <w:rPr>
          <w:iCs/>
        </w:rPr>
        <w:t xml:space="preserve"> personified </w:t>
      </w:r>
      <w:r w:rsidR="007B7F30">
        <w:rPr>
          <w:iCs/>
        </w:rPr>
        <w:t xml:space="preserve">by </w:t>
      </w:r>
      <w:r>
        <w:rPr>
          <w:iCs/>
        </w:rPr>
        <w:t xml:space="preserve">strongmen like Hungarian President </w:t>
      </w:r>
      <w:proofErr w:type="spellStart"/>
      <w:r>
        <w:rPr>
          <w:iCs/>
        </w:rPr>
        <w:t>Orbán</w:t>
      </w:r>
      <w:proofErr w:type="spellEnd"/>
      <w:r>
        <w:rPr>
          <w:iCs/>
        </w:rPr>
        <w:t xml:space="preserve">, former Croatian Prime Minister Tomislav </w:t>
      </w:r>
      <w:proofErr w:type="spellStart"/>
      <w:r>
        <w:rPr>
          <w:iCs/>
        </w:rPr>
        <w:t>Karamarko</w:t>
      </w:r>
      <w:proofErr w:type="spellEnd"/>
      <w:r>
        <w:rPr>
          <w:iCs/>
        </w:rPr>
        <w:t xml:space="preserve">, and President </w:t>
      </w:r>
      <w:proofErr w:type="spellStart"/>
      <w:r>
        <w:rPr>
          <w:iCs/>
        </w:rPr>
        <w:t>Duda</w:t>
      </w:r>
      <w:proofErr w:type="spellEnd"/>
      <w:r>
        <w:rPr>
          <w:iCs/>
        </w:rPr>
        <w:t xml:space="preserve"> of Poland. Fed up with being bossed around, these men reject the tutelage of (former) Western European powers. In reaction to an EU proposal on so-called ‘migrant quotas’ in 2015, </w:t>
      </w:r>
      <w:proofErr w:type="spellStart"/>
      <w:r>
        <w:rPr>
          <w:iCs/>
        </w:rPr>
        <w:t>Duda</w:t>
      </w:r>
      <w:proofErr w:type="spellEnd"/>
      <w:r>
        <w:rPr>
          <w:iCs/>
        </w:rPr>
        <w:t xml:space="preserve"> said: ‘</w:t>
      </w:r>
      <w:r w:rsidRPr="00827A32">
        <w:rPr>
          <w:iCs/>
        </w:rPr>
        <w:t>I won’t agree to a dictate of the strong. I won’t back a Europe where the economic advantage of the size of a population will be a reason to force solutions on other countries regardless of their national interests</w:t>
      </w:r>
      <w:r>
        <w:rPr>
          <w:iCs/>
        </w:rPr>
        <w:t>’</w:t>
      </w:r>
      <w:r w:rsidR="00645EB8">
        <w:rPr>
          <w:iCs/>
        </w:rPr>
        <w:t>.</w:t>
      </w:r>
      <w:r>
        <w:rPr>
          <w:rStyle w:val="FootnoteReference"/>
          <w:iCs/>
        </w:rPr>
        <w:footnoteReference w:id="52"/>
      </w:r>
      <w:r>
        <w:rPr>
          <w:iCs/>
        </w:rPr>
        <w:t xml:space="preserve"> At the same time, coming from right-wing, conservative, anti-socialist parties, these politicians deny the alternatives to imperial liberalism presented by the ideals and histories of socialism and Non-Alignment. In other words, they reject the dominance of the former West but still accept the liberal end-of-history narratives created in the former West. It is not surprising that ethnonationalism is instead presented as the only way to be emancipated from Western tutelage.</w:t>
      </w:r>
    </w:p>
    <w:p w14:paraId="61AEC05B" w14:textId="77777777" w:rsidR="0060559B" w:rsidRDefault="0060559B" w:rsidP="0060559B">
      <w:pPr>
        <w:rPr>
          <w:iCs/>
        </w:rPr>
      </w:pPr>
    </w:p>
    <w:p w14:paraId="4C656A3F" w14:textId="7874F108" w:rsidR="00974FF4" w:rsidRDefault="00645EB8" w:rsidP="0060559B">
      <w:pPr>
        <w:rPr>
          <w:iCs/>
        </w:rPr>
      </w:pPr>
      <w:r>
        <w:rPr>
          <w:iCs/>
        </w:rPr>
        <w:t>To blame art (history) for the rise of authoritarianism would be an enormous overstatement</w:t>
      </w:r>
      <w:r w:rsidR="0060559B">
        <w:rPr>
          <w:iCs/>
        </w:rPr>
        <w:t xml:space="preserve">. </w:t>
      </w:r>
      <w:r>
        <w:rPr>
          <w:iCs/>
        </w:rPr>
        <w:t xml:space="preserve">However, </w:t>
      </w:r>
      <w:r w:rsidR="0060559B">
        <w:rPr>
          <w:iCs/>
        </w:rPr>
        <w:t xml:space="preserve">it </w:t>
      </w:r>
      <w:r>
        <w:rPr>
          <w:iCs/>
        </w:rPr>
        <w:t>ha</w:t>
      </w:r>
      <w:r w:rsidR="0060559B">
        <w:rPr>
          <w:iCs/>
        </w:rPr>
        <w:t xml:space="preserve">s certainly contributed to the erasure of non-aligned memory in the dominant narratives of modernity. With </w:t>
      </w:r>
      <w:r w:rsidR="0060559B">
        <w:rPr>
          <w:i/>
          <w:iCs/>
        </w:rPr>
        <w:t>Southern Constellations</w:t>
      </w:r>
      <w:r w:rsidR="0060559B">
        <w:rPr>
          <w:iCs/>
        </w:rPr>
        <w:t xml:space="preserve">, Ljubljana’s Museum of Contemporary Art </w:t>
      </w:r>
      <w:proofErr w:type="spellStart"/>
      <w:r w:rsidR="0060559B">
        <w:rPr>
          <w:iCs/>
        </w:rPr>
        <w:t>Metelkova</w:t>
      </w:r>
      <w:proofErr w:type="spellEnd"/>
      <w:r w:rsidR="0060559B">
        <w:rPr>
          <w:iCs/>
        </w:rPr>
        <w:t xml:space="preserve"> is the first major art institution in former Yugoslavia to </w:t>
      </w:r>
      <w:r w:rsidR="0060559B">
        <w:rPr>
          <w:iCs/>
        </w:rPr>
        <w:lastRenderedPageBreak/>
        <w:t>criticize this status quo and to show how non-alignment ‘enabled the powerless to hold a dialogue with the powerful’.</w:t>
      </w:r>
      <w:r w:rsidR="0060559B">
        <w:rPr>
          <w:rStyle w:val="FootnoteReference"/>
        </w:rPr>
        <w:footnoteReference w:id="53"/>
      </w:r>
      <w:r w:rsidR="0060559B">
        <w:rPr>
          <w:iCs/>
        </w:rPr>
        <w:t xml:space="preserve"> </w:t>
      </w:r>
      <w:r w:rsidR="00974FF4">
        <w:rPr>
          <w:iCs/>
        </w:rPr>
        <w:t xml:space="preserve">It would be interesting </w:t>
      </w:r>
      <w:r w:rsidR="0060559B">
        <w:rPr>
          <w:iCs/>
        </w:rPr>
        <w:t xml:space="preserve">critical historiographers, institutions, and cultural workers to go one step further and ask: </w:t>
      </w:r>
      <w:r w:rsidR="0060559B">
        <w:t>what could a non-aligned contemporaneity be?</w:t>
      </w:r>
      <w:r w:rsidR="00CE18DC">
        <w:t xml:space="preserve"> </w:t>
      </w:r>
    </w:p>
    <w:p w14:paraId="2FEF5D77" w14:textId="77777777" w:rsidR="00974FF4" w:rsidRDefault="00974FF4" w:rsidP="0060559B">
      <w:pPr>
        <w:rPr>
          <w:iCs/>
        </w:rPr>
      </w:pPr>
    </w:p>
    <w:p w14:paraId="2EFC02B3" w14:textId="5335773A" w:rsidR="0060559B" w:rsidRDefault="0060559B" w:rsidP="0060559B">
      <w:pPr>
        <w:rPr>
          <w:iCs/>
        </w:rPr>
      </w:pPr>
      <w:r>
        <w:t>The general context of the early ‘90s in Croatia is clear: war, the end of history, a post-socialist transition, the erasure of the NAM, and the promises</w:t>
      </w:r>
      <w:r w:rsidR="00645EB8">
        <w:t xml:space="preserve"> </w:t>
      </w:r>
      <w:r>
        <w:t>of</w:t>
      </w:r>
      <w:r w:rsidR="00645EB8">
        <w:t xml:space="preserve"> a</w:t>
      </w:r>
      <w:r>
        <w:t xml:space="preserve"> real, democratic, capitalist liberalism.</w:t>
      </w:r>
      <w:r w:rsidR="00974FF4" w:rsidRPr="00974FF4">
        <w:rPr>
          <w:rStyle w:val="FootnoteReference"/>
        </w:rPr>
        <w:t xml:space="preserve"> </w:t>
      </w:r>
      <w:r w:rsidR="00974FF4">
        <w:rPr>
          <w:rStyle w:val="FootnoteReference"/>
        </w:rPr>
        <w:footnoteReference w:id="54"/>
      </w:r>
      <w:r>
        <w:t xml:space="preserve"> How exactly were independent cultures </w:t>
      </w:r>
      <w:r w:rsidR="00974FF4">
        <w:t>born from this scenario</w:t>
      </w:r>
      <w:r>
        <w:t>?</w:t>
      </w:r>
    </w:p>
    <w:p w14:paraId="15006778" w14:textId="77777777" w:rsidR="0060559B" w:rsidRPr="00EF42F2" w:rsidRDefault="0060559B" w:rsidP="0060559B">
      <w:pPr>
        <w:ind w:firstLine="720"/>
        <w:rPr>
          <w:iCs/>
        </w:rPr>
      </w:pPr>
      <w:r>
        <w:br w:type="page"/>
      </w:r>
    </w:p>
    <w:p w14:paraId="4B8E2349" w14:textId="77777777" w:rsidR="0060559B" w:rsidRDefault="0060559B" w:rsidP="0060559B">
      <w:pPr>
        <w:spacing w:line="240" w:lineRule="auto"/>
      </w:pPr>
      <w:r>
        <w:rPr>
          <w:noProof/>
        </w:rPr>
        <w:lastRenderedPageBreak/>
        <w:drawing>
          <wp:inline distT="0" distB="0" distL="0" distR="0" wp14:anchorId="0D0990F9" wp14:editId="430B5A9A">
            <wp:extent cx="5727700" cy="3670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CR-TUNEL1.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70935"/>
                    </a:xfrm>
                    <a:prstGeom prst="rect">
                      <a:avLst/>
                    </a:prstGeom>
                  </pic:spPr>
                </pic:pic>
              </a:graphicData>
            </a:graphic>
          </wp:inline>
        </w:drawing>
      </w:r>
    </w:p>
    <w:p w14:paraId="26EC864E" w14:textId="77777777" w:rsidR="0060559B" w:rsidRDefault="0060559B" w:rsidP="0060559B">
      <w:pPr>
        <w:spacing w:line="240" w:lineRule="auto"/>
      </w:pPr>
    </w:p>
    <w:p w14:paraId="5AE92F8F" w14:textId="77777777" w:rsidR="0060559B" w:rsidRDefault="0060559B" w:rsidP="0060559B">
      <w:pPr>
        <w:spacing w:line="240" w:lineRule="auto"/>
      </w:pPr>
      <w:r>
        <w:rPr>
          <w:noProof/>
        </w:rPr>
        <w:drawing>
          <wp:inline distT="0" distB="0" distL="0" distR="0" wp14:anchorId="259F9DFD" wp14:editId="777CB6CB">
            <wp:extent cx="5727700" cy="3662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R-TUNEL2.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3662045"/>
                    </a:xfrm>
                    <a:prstGeom prst="rect">
                      <a:avLst/>
                    </a:prstGeom>
                  </pic:spPr>
                </pic:pic>
              </a:graphicData>
            </a:graphic>
          </wp:inline>
        </w:drawing>
      </w:r>
    </w:p>
    <w:p w14:paraId="3ED256E4" w14:textId="77777777" w:rsidR="0060559B" w:rsidRPr="00131CF8" w:rsidRDefault="0060559B" w:rsidP="0060559B">
      <w:pPr>
        <w:spacing w:line="240" w:lineRule="auto"/>
      </w:pPr>
      <w:r>
        <w:rPr>
          <w:i/>
        </w:rPr>
        <w:t xml:space="preserve">Under City Rave, </w:t>
      </w:r>
      <w:r>
        <w:t xml:space="preserve">30 November 1993, </w:t>
      </w:r>
      <w:proofErr w:type="spellStart"/>
      <w:r>
        <w:t>Grič</w:t>
      </w:r>
      <w:proofErr w:type="spellEnd"/>
      <w:r>
        <w:t xml:space="preserve"> tunnel, Zagreb.</w:t>
      </w:r>
    </w:p>
    <w:p w14:paraId="265C4FC8" w14:textId="77777777" w:rsidR="0060559B" w:rsidRDefault="0060559B" w:rsidP="0060559B">
      <w:pPr>
        <w:spacing w:line="240" w:lineRule="auto"/>
      </w:pPr>
      <w:r>
        <w:br w:type="page"/>
      </w:r>
    </w:p>
    <w:p w14:paraId="3E6D7529" w14:textId="07BFB9CA" w:rsidR="0060559B" w:rsidRDefault="00F84CEC" w:rsidP="0060559B">
      <w:pPr>
        <w:pStyle w:val="Heading2"/>
      </w:pPr>
      <w:bookmarkStart w:id="6" w:name="_Toc10724241"/>
      <w:r>
        <w:lastRenderedPageBreak/>
        <w:t xml:space="preserve">1.3. </w:t>
      </w:r>
      <w:r w:rsidR="0060559B">
        <w:t>Independencies of Independence</w:t>
      </w:r>
      <w:bookmarkEnd w:id="6"/>
    </w:p>
    <w:p w14:paraId="08348701" w14:textId="4289EF81" w:rsidR="0060559B" w:rsidRDefault="0060559B" w:rsidP="0060559B">
      <w:r>
        <w:t xml:space="preserve">‘It took place over the weekend in the capital city of Zagreb. The all-night party of 3000 people took place in former president Tito’s nuclear fall-out center, under the city of Zagreb. And MTV News were there to capture some all-too-rare </w:t>
      </w:r>
      <w:r>
        <w:rPr>
          <w:i/>
        </w:rPr>
        <w:t>positive</w:t>
      </w:r>
      <w:r>
        <w:t xml:space="preserve"> images of the country’</w:t>
      </w:r>
      <w:r w:rsidR="00831468">
        <w:t>.</w:t>
      </w:r>
      <w:r>
        <w:rPr>
          <w:rStyle w:val="FootnoteReference"/>
        </w:rPr>
        <w:footnoteReference w:id="55"/>
      </w:r>
      <w:r>
        <w:t xml:space="preserve"> Thus spoke the anchor woman of the MTV program Pepsi DJ MAG on the 30th of November 1993. Next thing, an ecstatic raver identified as Robert shouts into the camera:</w:t>
      </w:r>
    </w:p>
    <w:p w14:paraId="622BF46C" w14:textId="77777777" w:rsidR="0060559B" w:rsidRPr="009D0A4D" w:rsidRDefault="0060559B" w:rsidP="0060559B">
      <w:pPr>
        <w:pStyle w:val="Quote"/>
      </w:pPr>
      <w:r>
        <w:t>We love music. We want peace. The whole world knows that. […] We want peace and we want another life. We hope for a better time; we hope for Europe. We want peace in the whole world. Help us. We want peace and we want to rave.</w:t>
      </w:r>
      <w:r w:rsidRPr="00901F03">
        <w:rPr>
          <w:rStyle w:val="FootnoteReference"/>
          <w:i w:val="0"/>
        </w:rPr>
        <w:footnoteReference w:id="56"/>
      </w:r>
    </w:p>
    <w:p w14:paraId="4B4CC2E1" w14:textId="77777777" w:rsidR="0060559B" w:rsidRDefault="0060559B" w:rsidP="0060559B">
      <w:r>
        <w:t xml:space="preserve">Through the lens of MTV, we see </w:t>
      </w:r>
      <w:r w:rsidRPr="00A454C9">
        <w:rPr>
          <w:i/>
        </w:rPr>
        <w:t>Under City Rave</w:t>
      </w:r>
      <w:r>
        <w:t>, the first-ever techno rave in Croatia: a bunker full of under-sized black leather jackets, flashlights and the beats of London DJs flowing like the waves of an ocean on acid.</w:t>
      </w:r>
    </w:p>
    <w:p w14:paraId="5ADCFDF0" w14:textId="77777777" w:rsidR="0060559B" w:rsidRDefault="0060559B" w:rsidP="0060559B"/>
    <w:p w14:paraId="6B06D5F9" w14:textId="702C60A3" w:rsidR="0060559B" w:rsidRDefault="0060559B" w:rsidP="0060559B">
      <w:r>
        <w:t xml:space="preserve">As one </w:t>
      </w:r>
      <w:r w:rsidR="00CE18DC">
        <w:t xml:space="preserve">British </w:t>
      </w:r>
      <w:r>
        <w:t xml:space="preserve">DJ </w:t>
      </w:r>
      <w:r w:rsidR="00831468">
        <w:t>noted</w:t>
      </w:r>
      <w:r>
        <w:t>: ‘Rave is about unity, and I hope that tonight, some unity can come towards Croatia, that young people can really express themselves, through the oldest mode of communication that’s known to man and that’s called dancing’</w:t>
      </w:r>
      <w:r w:rsidR="00831468">
        <w:t>.</w:t>
      </w:r>
      <w:r>
        <w:rPr>
          <w:rStyle w:val="FootnoteReference"/>
        </w:rPr>
        <w:footnoteReference w:id="57"/>
      </w:r>
      <w:r>
        <w:t xml:space="preserve"> The rave was a joyfully lived peace manifesto of moving bodies. Under the war-torn city of Zagreb, the last generation of Tito’s Pioneers conjured a new social choreography: energetic, liberating, experimental, peaceful, and juvenile. But also individualized</w:t>
      </w:r>
      <w:r w:rsidR="00CE18DC">
        <w:t xml:space="preserve"> and</w:t>
      </w:r>
      <w:r>
        <w:t xml:space="preserve"> tokenize</w:t>
      </w:r>
      <w:r w:rsidR="00CE18DC">
        <w:t>d</w:t>
      </w:r>
      <w:r>
        <w:t>.</w:t>
      </w:r>
      <w:r w:rsidRPr="006C1F50">
        <w:t xml:space="preserve"> </w:t>
      </w:r>
      <w:r>
        <w:t>A singular, primal celebration of life sponsored by Pepsi Cola and Croatia Airlines.</w:t>
      </w:r>
      <w:r>
        <w:rPr>
          <w:rStyle w:val="FootnoteReference"/>
        </w:rPr>
        <w:footnoteReference w:id="58"/>
      </w:r>
    </w:p>
    <w:p w14:paraId="004B9FFB" w14:textId="77777777" w:rsidR="0060559B" w:rsidRDefault="0060559B" w:rsidP="0060559B"/>
    <w:p w14:paraId="4C58BCBE" w14:textId="77777777" w:rsidR="004C11C5" w:rsidRDefault="00CE18DC" w:rsidP="0060559B">
      <w:r>
        <w:rPr>
          <w:i/>
          <w:iCs/>
        </w:rPr>
        <w:lastRenderedPageBreak/>
        <w:t>Under the City Rave</w:t>
      </w:r>
      <w:r w:rsidR="0060559B">
        <w:t xml:space="preserve"> is an illustrative example of independent cultures between 1991 and 2000</w:t>
      </w:r>
      <w:r>
        <w:t xml:space="preserve">, showing exactly what type of independence was sought. For instance, </w:t>
      </w:r>
      <w:r>
        <w:rPr>
          <w:i/>
        </w:rPr>
        <w:t xml:space="preserve">Under City Rave </w:t>
      </w:r>
      <w:r w:rsidR="001C2260">
        <w:t>was</w:t>
      </w:r>
      <w:r>
        <w:t xml:space="preserve"> </w:t>
      </w:r>
      <w:r w:rsidR="000D5152">
        <w:t>co-organized by the British party collective URO and</w:t>
      </w:r>
      <w:r>
        <w:t xml:space="preserve"> the Museum of Contemporary Art Zagreb</w:t>
      </w:r>
      <w:r w:rsidR="0060559B">
        <w:t>.</w:t>
      </w:r>
      <w:r w:rsidR="001C2260">
        <w:t xml:space="preserve"> So, it’s immediately clear that there was not a very strict distinction between institutional and independent culture. The independence of independence culture was rather achieved through its modus operandi.</w:t>
      </w:r>
    </w:p>
    <w:p w14:paraId="54A06CC6" w14:textId="77777777" w:rsidR="004C11C5" w:rsidRDefault="004C11C5" w:rsidP="0060559B"/>
    <w:p w14:paraId="704510A9" w14:textId="034DA430" w:rsidR="0060559B" w:rsidRDefault="0060559B" w:rsidP="0060559B">
      <w:r>
        <w:t>‘We had a kind of ironic distance [from our material circumstances]</w:t>
      </w:r>
      <w:r w:rsidR="00CE18DC">
        <w:t>’</w:t>
      </w:r>
      <w:r>
        <w:t xml:space="preserve">, the former editor of independent cultural anti-war magazine </w:t>
      </w:r>
      <w:proofErr w:type="spellStart"/>
      <w:r w:rsidRPr="00E10FAE">
        <w:rPr>
          <w:i/>
        </w:rPr>
        <w:t>Arkzin</w:t>
      </w:r>
      <w:proofErr w:type="spellEnd"/>
      <w:r>
        <w:rPr>
          <w:i/>
        </w:rPr>
        <w:t>,</w:t>
      </w:r>
      <w:r>
        <w:t xml:space="preserve"> Boris </w:t>
      </w:r>
      <w:proofErr w:type="spellStart"/>
      <w:r>
        <w:t>Buden</w:t>
      </w:r>
      <w:proofErr w:type="spellEnd"/>
      <w:r>
        <w:t>, remarked, ‘if someone would have confronted us with the term “independent culture” we would have probably laughed and said: “We’re not independent. We’re paid by this dirty money from Soros, from the Greens.” We were not economically independent, there was no chance.’</w:t>
      </w:r>
      <w:r>
        <w:rPr>
          <w:rStyle w:val="FootnoteReference"/>
        </w:rPr>
        <w:footnoteReference w:id="59"/>
      </w:r>
      <w:r>
        <w:t xml:space="preserve"> </w:t>
      </w:r>
      <w:proofErr w:type="spellStart"/>
      <w:r>
        <w:t>Dejan</w:t>
      </w:r>
      <w:proofErr w:type="spellEnd"/>
      <w:r>
        <w:t xml:space="preserve"> </w:t>
      </w:r>
      <w:proofErr w:type="spellStart"/>
      <w:r>
        <w:t>Kršić</w:t>
      </w:r>
      <w:proofErr w:type="spellEnd"/>
      <w:r>
        <w:t xml:space="preserve">, </w:t>
      </w:r>
      <w:proofErr w:type="spellStart"/>
      <w:r>
        <w:rPr>
          <w:i/>
        </w:rPr>
        <w:t>Arkzin</w:t>
      </w:r>
      <w:r>
        <w:t>’s</w:t>
      </w:r>
      <w:proofErr w:type="spellEnd"/>
      <w:r>
        <w:t xml:space="preserve"> designer, continued: ‘To be realistic, this issue of capital and </w:t>
      </w:r>
      <w:r w:rsidR="001C2260">
        <w:t>independence from capitalism</w:t>
      </w:r>
      <w:r>
        <w:t xml:space="preserve"> was not on the table. There was a war going on. We were concerned with human rights, </w:t>
      </w:r>
      <w:proofErr w:type="spellStart"/>
      <w:r>
        <w:t>Balkanism</w:t>
      </w:r>
      <w:proofErr w:type="spellEnd"/>
      <w:r>
        <w:t>, nationalism. We only turned towards critique of capitalism later, around 1997.’</w:t>
      </w:r>
      <w:r>
        <w:rPr>
          <w:rStyle w:val="FootnoteReference"/>
        </w:rPr>
        <w:footnoteReference w:id="60"/>
      </w:r>
      <w:r>
        <w:t xml:space="preserve"> </w:t>
      </w:r>
      <w:r w:rsidR="00CE18DC">
        <w:t>So, the independence desired by cultural actors initially was not the Western conception of independence – independence as financial self-determination. What they sought was independence from the cultural dominants of post-Yugoslav militarism and an escape from war.</w:t>
      </w:r>
    </w:p>
    <w:p w14:paraId="38AB4453" w14:textId="01ABF870" w:rsidR="0060559B" w:rsidRDefault="0060559B" w:rsidP="0060559B"/>
    <w:p w14:paraId="28C75245" w14:textId="77777777" w:rsidR="00112F63" w:rsidRDefault="00112F63" w:rsidP="00112F63">
      <w:r>
        <w:rPr>
          <w:noProof/>
        </w:rPr>
        <w:drawing>
          <wp:inline distT="0" distB="0" distL="0" distR="0" wp14:anchorId="6C21AA58" wp14:editId="6B17F137">
            <wp:extent cx="4064000" cy="153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stedGraphic-3.png"/>
                    <pic:cNvPicPr/>
                  </pic:nvPicPr>
                  <pic:blipFill>
                    <a:blip r:embed="rId13">
                      <a:extLst>
                        <a:ext uri="{28A0092B-C50C-407E-A947-70E740481C1C}">
                          <a14:useLocalDpi xmlns:a14="http://schemas.microsoft.com/office/drawing/2010/main" val="0"/>
                        </a:ext>
                      </a:extLst>
                    </a:blip>
                    <a:stretch>
                      <a:fillRect/>
                    </a:stretch>
                  </pic:blipFill>
                  <pic:spPr>
                    <a:xfrm>
                      <a:off x="0" y="0"/>
                      <a:ext cx="4064000" cy="1536700"/>
                    </a:xfrm>
                    <a:prstGeom prst="rect">
                      <a:avLst/>
                    </a:prstGeom>
                  </pic:spPr>
                </pic:pic>
              </a:graphicData>
            </a:graphic>
          </wp:inline>
        </w:drawing>
      </w:r>
    </w:p>
    <w:p w14:paraId="751725D4" w14:textId="10C7FA63" w:rsidR="00112F63" w:rsidRPr="00112F63" w:rsidRDefault="0060559B" w:rsidP="00112F63">
      <w:proofErr w:type="spellStart"/>
      <w:r>
        <w:t>Mladen</w:t>
      </w:r>
      <w:proofErr w:type="spellEnd"/>
      <w:r>
        <w:t xml:space="preserve"> </w:t>
      </w:r>
      <w:proofErr w:type="spellStart"/>
      <w:r>
        <w:t>Stilinović</w:t>
      </w:r>
      <w:proofErr w:type="spellEnd"/>
      <w:r>
        <w:t xml:space="preserve">, </w:t>
      </w:r>
      <w:r w:rsidR="00112F63" w:rsidRPr="00112F63">
        <w:rPr>
          <w:i/>
          <w:iCs/>
        </w:rPr>
        <w:t xml:space="preserve">Sav </w:t>
      </w:r>
      <w:proofErr w:type="spellStart"/>
      <w:r w:rsidR="00112F63" w:rsidRPr="00112F63">
        <w:rPr>
          <w:i/>
          <w:iCs/>
        </w:rPr>
        <w:t>novac</w:t>
      </w:r>
      <w:proofErr w:type="spellEnd"/>
      <w:r w:rsidR="00112F63" w:rsidRPr="00112F63">
        <w:rPr>
          <w:i/>
          <w:iCs/>
        </w:rPr>
        <w:t xml:space="preserve"> je </w:t>
      </w:r>
      <w:proofErr w:type="spellStart"/>
      <w:r w:rsidR="00112F63" w:rsidRPr="00112F63">
        <w:rPr>
          <w:i/>
          <w:iCs/>
        </w:rPr>
        <w:t>prljav</w:t>
      </w:r>
      <w:proofErr w:type="spellEnd"/>
      <w:r w:rsidR="00112F63" w:rsidRPr="00112F63">
        <w:rPr>
          <w:i/>
          <w:iCs/>
        </w:rPr>
        <w:t xml:space="preserve">, sav </w:t>
      </w:r>
      <w:proofErr w:type="spellStart"/>
      <w:r w:rsidR="00112F63" w:rsidRPr="00112F63">
        <w:rPr>
          <w:i/>
          <w:iCs/>
        </w:rPr>
        <w:t>novac</w:t>
      </w:r>
      <w:proofErr w:type="spellEnd"/>
      <w:r w:rsidR="00112F63" w:rsidRPr="00112F63">
        <w:rPr>
          <w:i/>
          <w:iCs/>
        </w:rPr>
        <w:t xml:space="preserve"> je </w:t>
      </w:r>
      <w:proofErr w:type="spellStart"/>
      <w:r w:rsidR="00112F63" w:rsidRPr="00112F63">
        <w:rPr>
          <w:i/>
          <w:iCs/>
        </w:rPr>
        <w:t>naš</w:t>
      </w:r>
      <w:proofErr w:type="spellEnd"/>
      <w:r w:rsidR="00112F63" w:rsidRPr="00112F63">
        <w:rPr>
          <w:i/>
          <w:iCs/>
        </w:rPr>
        <w:t xml:space="preserve"> / All Money Is Dirty, All Money Is Ours</w:t>
      </w:r>
      <w:r w:rsidR="00112F63" w:rsidRPr="00112F63">
        <w:t>, 2006</w:t>
      </w:r>
      <w:r w:rsidR="00112F63">
        <w:t>.</w:t>
      </w:r>
      <w:r w:rsidR="00112F63" w:rsidRPr="00112F63">
        <w:t> Collage: acrylic</w:t>
      </w:r>
      <w:r w:rsidR="00112F63">
        <w:t xml:space="preserve"> and</w:t>
      </w:r>
      <w:r w:rsidR="00112F63" w:rsidRPr="00112F63">
        <w:t xml:space="preserve"> banknote on cardboard, 20 x 50 cm</w:t>
      </w:r>
      <w:r w:rsidR="00112F63">
        <w:t xml:space="preserve">. Courtesy of </w:t>
      </w:r>
      <w:proofErr w:type="spellStart"/>
      <w:r w:rsidR="00112F63">
        <w:t>Branka</w:t>
      </w:r>
      <w:proofErr w:type="spellEnd"/>
      <w:r w:rsidR="00112F63">
        <w:t xml:space="preserve"> </w:t>
      </w:r>
      <w:proofErr w:type="spellStart"/>
      <w:r w:rsidR="00112F63">
        <w:t>Stipančić</w:t>
      </w:r>
      <w:proofErr w:type="spellEnd"/>
      <w:r w:rsidR="00112F63">
        <w:t>.</w:t>
      </w:r>
    </w:p>
    <w:p w14:paraId="60F01EEB" w14:textId="77777777" w:rsidR="0060559B" w:rsidRDefault="0060559B" w:rsidP="0060559B"/>
    <w:p w14:paraId="76DEF722" w14:textId="54075F7F" w:rsidR="0060559B" w:rsidRPr="00C06FA2" w:rsidRDefault="00F84CEC" w:rsidP="0060559B">
      <w:pPr>
        <w:pStyle w:val="Heading3"/>
      </w:pPr>
      <w:bookmarkStart w:id="7" w:name="_Toc10724242"/>
      <w:r>
        <w:lastRenderedPageBreak/>
        <w:t xml:space="preserve">1.3.1. </w:t>
      </w:r>
      <w:r w:rsidR="0060559B">
        <w:t>The Institutional Crisis</w:t>
      </w:r>
      <w:bookmarkEnd w:id="7"/>
    </w:p>
    <w:p w14:paraId="62BBC46B" w14:textId="1B8FDE23" w:rsidR="0060559B" w:rsidRDefault="0060559B" w:rsidP="0060559B">
      <w:r>
        <w:t xml:space="preserve">In Yugoslavia, even under self-management socialism, all (cultural) institutions had been controlled by the local, national, or federal governments. As discussed before, the official international policies resulting from Yugoslavia’s political outlook were mostly anti-imperialist and non-aligned. In terms of domestic cultural policies, the institutional situation allowed for a limited cultural liberalism with important pockets of critical practice </w:t>
      </w:r>
      <w:r w:rsidR="001C2260">
        <w:t xml:space="preserve">on the one hand </w:t>
      </w:r>
      <w:r>
        <w:t>and clear limit</w:t>
      </w:r>
      <w:r w:rsidR="003129F2">
        <w:t>ations</w:t>
      </w:r>
      <w:r>
        <w:t xml:space="preserve"> </w:t>
      </w:r>
      <w:r w:rsidR="003129F2">
        <w:t xml:space="preserve">on </w:t>
      </w:r>
      <w:r>
        <w:t>the freedom of cultural expression</w:t>
      </w:r>
      <w:r w:rsidR="001C2260">
        <w:t xml:space="preserve"> on the other</w:t>
      </w:r>
      <w:r>
        <w:t>.</w:t>
      </w:r>
    </w:p>
    <w:p w14:paraId="586B1A75" w14:textId="77777777" w:rsidR="0060559B" w:rsidRDefault="0060559B" w:rsidP="0060559B"/>
    <w:p w14:paraId="1FE2CF53" w14:textId="79BFE1C3" w:rsidR="0060559B" w:rsidRDefault="0060559B" w:rsidP="0060559B">
      <w:r>
        <w:t>In 1971,</w:t>
      </w:r>
      <w:r>
        <w:rPr>
          <w:i/>
        </w:rPr>
        <w:t xml:space="preserve"> </w:t>
      </w:r>
      <w:r>
        <w:t xml:space="preserve">film director </w:t>
      </w:r>
      <w:proofErr w:type="spellStart"/>
      <w:r>
        <w:t>Dušan</w:t>
      </w:r>
      <w:proofErr w:type="spellEnd"/>
      <w:r>
        <w:t xml:space="preserve"> </w:t>
      </w:r>
      <w:proofErr w:type="spellStart"/>
      <w:r>
        <w:t>Makavejev</w:t>
      </w:r>
      <w:proofErr w:type="spellEnd"/>
      <w:r>
        <w:t xml:space="preserve"> premiered his hilarious masterpiece </w:t>
      </w:r>
      <w:r>
        <w:rPr>
          <w:i/>
        </w:rPr>
        <w:t>W.R.: Mysteries of the Organism</w:t>
      </w:r>
      <w:r>
        <w:t>. In this documentary-pop-collage-philosophical</w:t>
      </w:r>
      <w:r w:rsidR="001C2260">
        <w:t>-</w:t>
      </w:r>
      <w:r w:rsidR="003129F2">
        <w:t>film-</w:t>
      </w:r>
      <w:r>
        <w:t xml:space="preserve">essay three stories intertwine: the biography of </w:t>
      </w:r>
      <w:r w:rsidR="003129F2">
        <w:t xml:space="preserve">Wilhelm Reich – </w:t>
      </w:r>
      <w:r>
        <w:t xml:space="preserve">Freud’s student in sex </w:t>
      </w:r>
      <w:r w:rsidR="003129F2">
        <w:t xml:space="preserve">therapy </w:t>
      </w:r>
      <w:r>
        <w:t xml:space="preserve">and famous critic of fascism and its sexual origins, who died in a 1950s American prison while his books were ordered to be burned throughout the country (this story consists of documentary footage shot by </w:t>
      </w:r>
      <w:proofErr w:type="spellStart"/>
      <w:r>
        <w:t>Makavejev</w:t>
      </w:r>
      <w:proofErr w:type="spellEnd"/>
      <w:r>
        <w:t xml:space="preserve"> in the US while on a Ford Foundation grant); scenes of gender- and war-critical street performances in New York; and an allegorical story, set in Belgrade, of two sexually liberated women and the interrelation between the socialist and the sexual revolutions. In his critique of the sexually repressive American Dream, Stalin’s sexually repressive Red Fascism, and his promotion of the eternal revolution of the workers’ socialist state as an eternal orgasm, </w:t>
      </w:r>
      <w:proofErr w:type="spellStart"/>
      <w:r>
        <w:t>Makavejev</w:t>
      </w:r>
      <w:proofErr w:type="spellEnd"/>
      <w:r>
        <w:t xml:space="preserve"> crossed the boundaries of Tito’s policies. </w:t>
      </w:r>
      <w:r>
        <w:rPr>
          <w:i/>
        </w:rPr>
        <w:t xml:space="preserve">Mysteries of the Organism </w:t>
      </w:r>
      <w:r>
        <w:t xml:space="preserve">was instantly banned from the cinemas and </w:t>
      </w:r>
      <w:proofErr w:type="spellStart"/>
      <w:r>
        <w:t>Makavejev</w:t>
      </w:r>
      <w:proofErr w:type="spellEnd"/>
      <w:r>
        <w:t xml:space="preserve"> was exiled from Yugoslavia.</w:t>
      </w:r>
    </w:p>
    <w:p w14:paraId="5144EE40" w14:textId="77777777" w:rsidR="00513742" w:rsidRDefault="00513742" w:rsidP="0060559B"/>
    <w:p w14:paraId="41E84B60" w14:textId="04F19745" w:rsidR="00513742" w:rsidRDefault="00513742" w:rsidP="0060559B">
      <w:r>
        <w:rPr>
          <w:noProof/>
        </w:rPr>
        <w:lastRenderedPageBreak/>
        <w:drawing>
          <wp:inline distT="0" distB="0" distL="0" distR="0" wp14:anchorId="4344EB16" wp14:editId="2D4CE37C">
            <wp:extent cx="5727700" cy="459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mblr_ohdswfbpt31vtdatio4_500.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4593590"/>
                    </a:xfrm>
                    <a:prstGeom prst="rect">
                      <a:avLst/>
                    </a:prstGeom>
                  </pic:spPr>
                </pic:pic>
              </a:graphicData>
            </a:graphic>
          </wp:inline>
        </w:drawing>
      </w:r>
    </w:p>
    <w:p w14:paraId="30E821FA" w14:textId="2A10A26F" w:rsidR="00513742" w:rsidRPr="00513742" w:rsidRDefault="00513742" w:rsidP="0060559B">
      <w:r>
        <w:t xml:space="preserve">Still from </w:t>
      </w:r>
      <w:proofErr w:type="spellStart"/>
      <w:r>
        <w:t>Dušan</w:t>
      </w:r>
      <w:proofErr w:type="spellEnd"/>
      <w:r>
        <w:t xml:space="preserve"> </w:t>
      </w:r>
      <w:proofErr w:type="spellStart"/>
      <w:r>
        <w:t>Makavejev</w:t>
      </w:r>
      <w:proofErr w:type="spellEnd"/>
      <w:r>
        <w:t xml:space="preserve">, </w:t>
      </w:r>
      <w:r>
        <w:rPr>
          <w:i/>
          <w:iCs/>
        </w:rPr>
        <w:t xml:space="preserve">W.R.: Mysteries of the Organism </w:t>
      </w:r>
      <w:r>
        <w:t>(</w:t>
      </w:r>
      <w:r w:rsidR="0056231B">
        <w:t>1971).</w:t>
      </w:r>
    </w:p>
    <w:p w14:paraId="5B386E4E" w14:textId="77777777" w:rsidR="0060559B" w:rsidRDefault="0060559B" w:rsidP="0060559B"/>
    <w:p w14:paraId="1EEC874C" w14:textId="77777777" w:rsidR="0060559B" w:rsidRPr="00C114AC" w:rsidRDefault="0060559B" w:rsidP="0060559B">
      <w:r>
        <w:t xml:space="preserve">Ten years after </w:t>
      </w:r>
      <w:proofErr w:type="spellStart"/>
      <w:r>
        <w:t>Makavejev’s</w:t>
      </w:r>
      <w:proofErr w:type="spellEnd"/>
      <w:r>
        <w:t xml:space="preserve"> exile, in November 1981, the experimental film maker and performance artist Tomislav Gotovac made his work </w:t>
      </w:r>
      <w:r>
        <w:rPr>
          <w:i/>
        </w:rPr>
        <w:t xml:space="preserve">Zagreb, I love you! </w:t>
      </w:r>
      <w:r>
        <w:t xml:space="preserve">by running down </w:t>
      </w:r>
      <w:proofErr w:type="spellStart"/>
      <w:r>
        <w:t>Ilica</w:t>
      </w:r>
      <w:proofErr w:type="spellEnd"/>
      <w:r>
        <w:t xml:space="preserve"> Street to Republic Square (today Ban </w:t>
      </w:r>
      <w:proofErr w:type="spellStart"/>
      <w:r>
        <w:t>Jelačić</w:t>
      </w:r>
      <w:proofErr w:type="spellEnd"/>
      <w:r>
        <w:t xml:space="preserve"> Square) naked and lying down to kiss the pavement. Questioning the boundaries between public and private spheres, Gotovac tested the limits of Yugoslavia’s cultural liberalism once again. According to Darko </w:t>
      </w:r>
      <w:proofErr w:type="spellStart"/>
      <w:r>
        <w:t>Šimičić</w:t>
      </w:r>
      <w:proofErr w:type="spellEnd"/>
      <w:r>
        <w:t>, researcher at the Tomislav Gotovac Institute, this work was ‘</w:t>
      </w:r>
      <w:r w:rsidRPr="00DC6456">
        <w:t>an ice-breaker</w:t>
      </w:r>
      <w:r>
        <w:t>’ because ‘i</w:t>
      </w:r>
      <w:r w:rsidRPr="00DC6456">
        <w:t>t was impossible that any institut</w:t>
      </w:r>
      <w:r>
        <w:t>ion would support him’ in making such work</w:t>
      </w:r>
      <w:r w:rsidRPr="00DC6456">
        <w:t>.</w:t>
      </w:r>
      <w:r>
        <w:rPr>
          <w:rStyle w:val="FootnoteReference"/>
        </w:rPr>
        <w:footnoteReference w:id="61"/>
      </w:r>
      <w:r>
        <w:t xml:space="preserve"> That is to say, none of the larger institutions like the Gallery of Contemporary Art or the Gallery of Naïve Art could support it. However, contrarily to </w:t>
      </w:r>
      <w:proofErr w:type="spellStart"/>
      <w:r>
        <w:t>Makavejev</w:t>
      </w:r>
      <w:proofErr w:type="spellEnd"/>
      <w:r>
        <w:t xml:space="preserve">, </w:t>
      </w:r>
      <w:proofErr w:type="spellStart"/>
      <w:r>
        <w:t>Gotovac</w:t>
      </w:r>
      <w:proofErr w:type="spellEnd"/>
      <w:r>
        <w:t xml:space="preserve"> did not face any severe consequences from his public interventions and remained a well-known and beloved figure in the Zagreb art world. A state-funded but less representative Zagreb student newspaper, </w:t>
      </w:r>
      <w:proofErr w:type="spellStart"/>
      <w:r>
        <w:rPr>
          <w:i/>
        </w:rPr>
        <w:lastRenderedPageBreak/>
        <w:t>Studentski</w:t>
      </w:r>
      <w:proofErr w:type="spellEnd"/>
      <w:r>
        <w:rPr>
          <w:i/>
        </w:rPr>
        <w:t xml:space="preserve"> List, </w:t>
      </w:r>
      <w:r>
        <w:t>even published documentation of the performance and later reported on the court case filed against Gotovac.</w:t>
      </w:r>
    </w:p>
    <w:p w14:paraId="730F23BB" w14:textId="77777777" w:rsidR="0060559B" w:rsidRDefault="0060559B" w:rsidP="0060559B"/>
    <w:p w14:paraId="26DAB4D2" w14:textId="4FE3224B" w:rsidR="0060559B" w:rsidRDefault="0060559B" w:rsidP="0060559B">
      <w:r>
        <w:t>These two examples illustrate a general condition: the boundaries of cultural freedom were clear and strict, but Yugoslavia’s ‘own path in socialism’</w:t>
      </w:r>
      <w:r w:rsidR="008B3A67">
        <w:t xml:space="preserve"> – </w:t>
      </w:r>
      <w:r>
        <w:t>policies</w:t>
      </w:r>
      <w:r w:rsidR="009D0A59">
        <w:t xml:space="preserve"> that were</w:t>
      </w:r>
      <w:r>
        <w:t xml:space="preserve"> formulated around the time Non-Alignment</w:t>
      </w:r>
      <w:r w:rsidR="009D0A59">
        <w:t xml:space="preserve"> was established</w:t>
      </w:r>
      <w:r w:rsidR="008B3A67">
        <w:t xml:space="preserve"> – </w:t>
      </w:r>
      <w:r>
        <w:t>also</w:t>
      </w:r>
      <w:r w:rsidR="008B3A67">
        <w:t xml:space="preserve"> </w:t>
      </w:r>
      <w:r>
        <w:t xml:space="preserve">provided important pockets of critical practice within the repressive institutions: student newspapers, neighborhood cultural centers, youth centers, artists’ clubs, and film clubs. Next to </w:t>
      </w:r>
      <w:proofErr w:type="spellStart"/>
      <w:r w:rsidRPr="009A6192">
        <w:rPr>
          <w:i/>
          <w:iCs/>
        </w:rPr>
        <w:t>Studentski</w:t>
      </w:r>
      <w:proofErr w:type="spellEnd"/>
      <w:r w:rsidRPr="009A6192">
        <w:rPr>
          <w:i/>
          <w:iCs/>
        </w:rPr>
        <w:t xml:space="preserve"> List</w:t>
      </w:r>
      <w:r>
        <w:t xml:space="preserve">, such critical spaces in Zagreb included </w:t>
      </w:r>
      <w:r w:rsidRPr="00901F03">
        <w:rPr>
          <w:i/>
        </w:rPr>
        <w:t xml:space="preserve">Magazine </w:t>
      </w:r>
      <w:proofErr w:type="spellStart"/>
      <w:r w:rsidRPr="00901F03">
        <w:rPr>
          <w:i/>
        </w:rPr>
        <w:t>Polet</w:t>
      </w:r>
      <w:proofErr w:type="spellEnd"/>
      <w:r>
        <w:t xml:space="preserve">, </w:t>
      </w:r>
      <w:proofErr w:type="spellStart"/>
      <w:r>
        <w:t>Galerija</w:t>
      </w:r>
      <w:proofErr w:type="spellEnd"/>
      <w:r>
        <w:t xml:space="preserve"> Nova, ZKM, </w:t>
      </w:r>
      <w:proofErr w:type="spellStart"/>
      <w:r>
        <w:t>Galerija</w:t>
      </w:r>
      <w:proofErr w:type="spellEnd"/>
      <w:r>
        <w:t xml:space="preserve"> </w:t>
      </w:r>
      <w:proofErr w:type="spellStart"/>
      <w:r>
        <w:t>Studentski</w:t>
      </w:r>
      <w:proofErr w:type="spellEnd"/>
      <w:r>
        <w:t xml:space="preserve"> </w:t>
      </w:r>
      <w:proofErr w:type="spellStart"/>
      <w:r>
        <w:t>Centar</w:t>
      </w:r>
      <w:proofErr w:type="spellEnd"/>
      <w:r>
        <w:t>, and the Extended Media Gallery (PM Gallery) in HDLU.</w:t>
      </w:r>
      <w:r>
        <w:rPr>
          <w:rStyle w:val="FootnoteReference"/>
        </w:rPr>
        <w:footnoteReference w:id="62"/>
      </w:r>
      <w:r>
        <w:t xml:space="preserve"> </w:t>
      </w:r>
      <w:proofErr w:type="spellStart"/>
      <w:r>
        <w:t>Ivet</w:t>
      </w:r>
      <w:proofErr w:type="spellEnd"/>
      <w:r>
        <w:t xml:space="preserve"> </w:t>
      </w:r>
      <w:proofErr w:type="spellStart"/>
      <w:r>
        <w:t>Ćurlin</w:t>
      </w:r>
      <w:proofErr w:type="spellEnd"/>
      <w:r>
        <w:t xml:space="preserve">, a member of the curatorial collective WHW that now directs </w:t>
      </w:r>
      <w:proofErr w:type="spellStart"/>
      <w:r>
        <w:t>Galerija</w:t>
      </w:r>
      <w:proofErr w:type="spellEnd"/>
      <w:r>
        <w:t xml:space="preserve"> Nova, summarized the situation as such: ‘There was quite a big state-sponsored culture, that was quite independent [from the big cultural institutions].’</w:t>
      </w:r>
      <w:r>
        <w:rPr>
          <w:rStyle w:val="FootnoteReference"/>
        </w:rPr>
        <w:footnoteReference w:id="63"/>
      </w:r>
    </w:p>
    <w:p w14:paraId="2F57A7BE" w14:textId="77777777" w:rsidR="0060559B" w:rsidRDefault="0060559B" w:rsidP="0060559B">
      <w:pPr>
        <w:spacing w:line="240" w:lineRule="auto"/>
      </w:pPr>
      <w:r>
        <w:rPr>
          <w:noProof/>
        </w:rPr>
        <w:lastRenderedPageBreak/>
        <w:drawing>
          <wp:inline distT="0" distB="0" distL="0" distR="0" wp14:anchorId="277E4FD0" wp14:editId="33C8A239">
            <wp:extent cx="5655945" cy="38763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BBpMepiSO2IBe6edCdlmA_thumb_7d65.jpg"/>
                    <pic:cNvPicPr/>
                  </pic:nvPicPr>
                  <pic:blipFill>
                    <a:blip r:embed="rId15">
                      <a:extLst>
                        <a:ext uri="{28A0092B-C50C-407E-A947-70E740481C1C}">
                          <a14:useLocalDpi xmlns:a14="http://schemas.microsoft.com/office/drawing/2010/main" val="0"/>
                        </a:ext>
                      </a:extLst>
                    </a:blip>
                    <a:stretch>
                      <a:fillRect/>
                    </a:stretch>
                  </pic:blipFill>
                  <pic:spPr>
                    <a:xfrm>
                      <a:off x="0" y="0"/>
                      <a:ext cx="5656459" cy="3876744"/>
                    </a:xfrm>
                    <a:prstGeom prst="rect">
                      <a:avLst/>
                    </a:prstGeom>
                  </pic:spPr>
                </pic:pic>
              </a:graphicData>
            </a:graphic>
          </wp:inline>
        </w:drawing>
      </w:r>
      <w:r>
        <w:rPr>
          <w:noProof/>
        </w:rPr>
        <w:drawing>
          <wp:inline distT="0" distB="0" distL="0" distR="0" wp14:anchorId="33043F5F" wp14:editId="44FFF11C">
            <wp:extent cx="5656521" cy="42423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ADJUSTEDNONRAW_thumb_7d66.jpg"/>
                    <pic:cNvPicPr/>
                  </pic:nvPicPr>
                  <pic:blipFill>
                    <a:blip r:embed="rId16">
                      <a:extLst>
                        <a:ext uri="{28A0092B-C50C-407E-A947-70E740481C1C}">
                          <a14:useLocalDpi xmlns:a14="http://schemas.microsoft.com/office/drawing/2010/main" val="0"/>
                        </a:ext>
                      </a:extLst>
                    </a:blip>
                    <a:stretch>
                      <a:fillRect/>
                    </a:stretch>
                  </pic:blipFill>
                  <pic:spPr>
                    <a:xfrm>
                      <a:off x="0" y="0"/>
                      <a:ext cx="5662222" cy="4246667"/>
                    </a:xfrm>
                    <a:prstGeom prst="rect">
                      <a:avLst/>
                    </a:prstGeom>
                  </pic:spPr>
                </pic:pic>
              </a:graphicData>
            </a:graphic>
          </wp:inline>
        </w:drawing>
      </w:r>
    </w:p>
    <w:p w14:paraId="50CAFA7D" w14:textId="13E71A17" w:rsidR="0060559B" w:rsidRDefault="0060559B" w:rsidP="0060559B">
      <w:pPr>
        <w:spacing w:line="240" w:lineRule="auto"/>
      </w:pPr>
      <w:r>
        <w:t xml:space="preserve">Tomislav </w:t>
      </w:r>
      <w:proofErr w:type="spellStart"/>
      <w:r>
        <w:t>Gotovac</w:t>
      </w:r>
      <w:proofErr w:type="spellEnd"/>
      <w:r>
        <w:t xml:space="preserve">, </w:t>
      </w:r>
      <w:r>
        <w:rPr>
          <w:i/>
        </w:rPr>
        <w:t xml:space="preserve">Zagreb, </w:t>
      </w:r>
      <w:proofErr w:type="spellStart"/>
      <w:r>
        <w:rPr>
          <w:i/>
        </w:rPr>
        <w:t>volim</w:t>
      </w:r>
      <w:proofErr w:type="spellEnd"/>
      <w:r>
        <w:rPr>
          <w:i/>
        </w:rPr>
        <w:t xml:space="preserve"> </w:t>
      </w:r>
      <w:proofErr w:type="spellStart"/>
      <w:r>
        <w:rPr>
          <w:i/>
        </w:rPr>
        <w:t>te</w:t>
      </w:r>
      <w:proofErr w:type="spellEnd"/>
      <w:r>
        <w:rPr>
          <w:i/>
        </w:rPr>
        <w:t xml:space="preserve">! </w:t>
      </w:r>
      <w:r>
        <w:t xml:space="preserve">(Zagreb, I love you!) in </w:t>
      </w:r>
      <w:proofErr w:type="spellStart"/>
      <w:r>
        <w:rPr>
          <w:i/>
        </w:rPr>
        <w:t>Studentstki</w:t>
      </w:r>
      <w:proofErr w:type="spellEnd"/>
      <w:r>
        <w:rPr>
          <w:i/>
        </w:rPr>
        <w:t xml:space="preserve"> List, </w:t>
      </w:r>
      <w:r>
        <w:t xml:space="preserve">no. 37, vol. 792, November 20, 1981. </w:t>
      </w:r>
      <w:r w:rsidR="004419D3">
        <w:t>Sarah Gotovac c</w:t>
      </w:r>
      <w:r>
        <w:t>ollection / Courtesy of the Tomislav Gotovac Institute, Zagreb.</w:t>
      </w:r>
    </w:p>
    <w:p w14:paraId="15F87EC8" w14:textId="77777777" w:rsidR="0060559B" w:rsidRDefault="0060559B" w:rsidP="0060559B">
      <w:r>
        <w:lastRenderedPageBreak/>
        <w:t>This equilibrium of expression and repression was turned upside down in the institutional crisis that took place during and after the turbulent period of the Yugoslav Wars – roughly from 1991 to 1995. Tomislav Medak remembers the moment the post-Yugoslav institutional crisis was triggered:</w:t>
      </w:r>
    </w:p>
    <w:p w14:paraId="79246B4F" w14:textId="77777777" w:rsidR="0060559B" w:rsidRDefault="0060559B" w:rsidP="0060559B">
      <w:pPr>
        <w:pStyle w:val="Quote"/>
      </w:pPr>
      <w:r>
        <w:t xml:space="preserve">[The nationalist government of newly established state of Croatia] </w:t>
      </w:r>
      <w:r w:rsidRPr="00E06C2F">
        <w:t>instrumentali</w:t>
      </w:r>
      <w:r>
        <w:t>z</w:t>
      </w:r>
      <w:r w:rsidRPr="00E06C2F">
        <w:t xml:space="preserve">ed the cultural </w:t>
      </w:r>
      <w:r>
        <w:t>system</w:t>
      </w:r>
      <w:r w:rsidRPr="00E06C2F">
        <w:t xml:space="preserve"> with the mission of trying to put as much distance as possible between Croatian and Serbian or Yugoslav cultural identity. In that mission, there was little room for various segments of </w:t>
      </w:r>
      <w:r>
        <w:t xml:space="preserve">the </w:t>
      </w:r>
      <w:r w:rsidRPr="00E06C2F">
        <w:t xml:space="preserve">diversified cultural biotope </w:t>
      </w:r>
      <w:r>
        <w:t>existing</w:t>
      </w:r>
      <w:r w:rsidRPr="00E06C2F">
        <w:t xml:space="preserve"> before 1991.</w:t>
      </w:r>
      <w:r>
        <w:t xml:space="preserve"> [Therefore,]</w:t>
      </w:r>
      <w:r w:rsidRPr="00E06C2F">
        <w:t xml:space="preserve"> </w:t>
      </w:r>
      <w:r>
        <w:t>the cultural system was</w:t>
      </w:r>
      <w:r w:rsidRPr="00E06C2F">
        <w:t xml:space="preserve"> flatten</w:t>
      </w:r>
      <w:r>
        <w:t>ed out, reduced to that which was</w:t>
      </w:r>
      <w:r w:rsidRPr="00E06C2F">
        <w:t xml:space="preserve"> purposeful to the politics of national identity.</w:t>
      </w:r>
      <w:r>
        <w:t xml:space="preserve"> […] M</w:t>
      </w:r>
      <w:r w:rsidRPr="00E06C2F">
        <w:t xml:space="preserve">any people, particularly </w:t>
      </w:r>
      <w:r>
        <w:t>those</w:t>
      </w:r>
      <w:r w:rsidRPr="00E06C2F">
        <w:t xml:space="preserve"> who were doing work in high</w:t>
      </w:r>
      <w:r>
        <w:t xml:space="preserve"> modernism and internationalism, </w:t>
      </w:r>
      <w:r w:rsidRPr="00E06C2F">
        <w:t xml:space="preserve">left the </w:t>
      </w:r>
      <w:r>
        <w:t xml:space="preserve">cultural </w:t>
      </w:r>
      <w:r w:rsidRPr="00E06C2F">
        <w:t>institutions</w:t>
      </w:r>
      <w:r>
        <w:t xml:space="preserve"> because</w:t>
      </w:r>
      <w:r w:rsidRPr="00E06C2F">
        <w:t xml:space="preserve"> they were</w:t>
      </w:r>
      <w:r>
        <w:t xml:space="preserve"> either</w:t>
      </w:r>
      <w:r w:rsidRPr="00E06C2F">
        <w:t xml:space="preserve"> highly marginalized within the institutions</w:t>
      </w:r>
      <w:r>
        <w:t xml:space="preserve"> or simply fired</w:t>
      </w:r>
      <w:r w:rsidRPr="00E06C2F">
        <w:t>.</w:t>
      </w:r>
      <w:r w:rsidRPr="00901F03">
        <w:rPr>
          <w:rStyle w:val="FootnoteReference"/>
          <w:i w:val="0"/>
        </w:rPr>
        <w:footnoteReference w:id="64"/>
      </w:r>
    </w:p>
    <w:p w14:paraId="0535BFCC" w14:textId="77777777" w:rsidR="0060559B" w:rsidRDefault="0060559B" w:rsidP="0060559B"/>
    <w:p w14:paraId="7A0B9F97" w14:textId="11AA899D" w:rsidR="0060559B" w:rsidRDefault="0060559B" w:rsidP="0060559B">
      <w:r>
        <w:t>The</w:t>
      </w:r>
      <w:r w:rsidRPr="002A55CC">
        <w:rPr>
          <w:rFonts w:cs="Times New Roman"/>
        </w:rPr>
        <w:t xml:space="preserve"> government</w:t>
      </w:r>
      <w:r>
        <w:rPr>
          <w:rFonts w:cs="Times New Roman"/>
        </w:rPr>
        <w:t xml:space="preserve"> headed by </w:t>
      </w:r>
      <w:proofErr w:type="spellStart"/>
      <w:r>
        <w:rPr>
          <w:rFonts w:cs="Times New Roman"/>
        </w:rPr>
        <w:t>Franjo</w:t>
      </w:r>
      <w:proofErr w:type="spellEnd"/>
      <w:r>
        <w:rPr>
          <w:rFonts w:cs="Times New Roman"/>
        </w:rPr>
        <w:t xml:space="preserve"> Tudjman</w:t>
      </w:r>
      <w:r w:rsidRPr="002A55CC">
        <w:rPr>
          <w:rFonts w:cs="Times New Roman"/>
        </w:rPr>
        <w:t xml:space="preserve"> </w:t>
      </w:r>
      <w:r w:rsidR="009D0A59">
        <w:rPr>
          <w:rFonts w:cs="Times New Roman"/>
        </w:rPr>
        <w:t xml:space="preserve">used cultural identity-politics to </w:t>
      </w:r>
      <w:r w:rsidRPr="002A55CC">
        <w:rPr>
          <w:rFonts w:cs="Times New Roman"/>
        </w:rPr>
        <w:t>promote</w:t>
      </w:r>
      <w:r>
        <w:rPr>
          <w:rFonts w:cs="Times New Roman"/>
        </w:rPr>
        <w:t xml:space="preserve"> the</w:t>
      </w:r>
      <w:r w:rsidRPr="002A55CC">
        <w:rPr>
          <w:rFonts w:cs="Times New Roman"/>
        </w:rPr>
        <w:t xml:space="preserve"> national identit</w:t>
      </w:r>
      <w:r>
        <w:rPr>
          <w:rFonts w:cs="Times New Roman"/>
        </w:rPr>
        <w:t xml:space="preserve">y </w:t>
      </w:r>
      <w:r w:rsidR="006E7D79">
        <w:rPr>
          <w:rFonts w:cs="Times New Roman"/>
        </w:rPr>
        <w:t>of</w:t>
      </w:r>
      <w:r w:rsidR="009D0A59">
        <w:rPr>
          <w:rFonts w:cs="Times New Roman"/>
        </w:rPr>
        <w:t xml:space="preserve"> </w:t>
      </w:r>
      <w:r>
        <w:rPr>
          <w:rFonts w:cs="Times New Roman"/>
        </w:rPr>
        <w:t>the newly born state</w:t>
      </w:r>
      <w:r w:rsidRPr="002A55CC">
        <w:rPr>
          <w:rFonts w:cs="Times New Roman"/>
        </w:rPr>
        <w:t>.</w:t>
      </w:r>
      <w:r w:rsidR="009D0A59" w:rsidRPr="009D0A59">
        <w:rPr>
          <w:rFonts w:cs="Times New Roman"/>
        </w:rPr>
        <w:t xml:space="preserve"> </w:t>
      </w:r>
      <w:r w:rsidR="009D0A59">
        <w:rPr>
          <w:rFonts w:cs="Times New Roman"/>
        </w:rPr>
        <w:t>T</w:t>
      </w:r>
      <w:r w:rsidR="009D0A59" w:rsidRPr="002A55CC">
        <w:rPr>
          <w:rFonts w:cs="Times New Roman"/>
        </w:rPr>
        <w:t>he common Serbo-Croatian language</w:t>
      </w:r>
      <w:r w:rsidR="009D0A59">
        <w:rPr>
          <w:rFonts w:cs="Times New Roman"/>
        </w:rPr>
        <w:t xml:space="preserve"> was abandoned</w:t>
      </w:r>
      <w:r w:rsidRPr="002A55CC">
        <w:rPr>
          <w:rFonts w:cs="Times New Roman"/>
        </w:rPr>
        <w:t xml:space="preserve"> </w:t>
      </w:r>
      <w:r w:rsidR="006E7D79">
        <w:rPr>
          <w:rFonts w:cs="Times New Roman"/>
        </w:rPr>
        <w:t>using</w:t>
      </w:r>
      <w:r>
        <w:rPr>
          <w:rFonts w:cs="Times New Roman"/>
        </w:rPr>
        <w:t xml:space="preserve"> the leap from socialism to liberalism</w:t>
      </w:r>
      <w:r w:rsidR="006E7D79">
        <w:rPr>
          <w:rFonts w:cs="Times New Roman"/>
        </w:rPr>
        <w:t xml:space="preserve"> as an excuse</w:t>
      </w:r>
      <w:r>
        <w:rPr>
          <w:rFonts w:cs="Times New Roman"/>
        </w:rPr>
        <w:t>.</w:t>
      </w:r>
      <w:r w:rsidRPr="002A55CC">
        <w:rPr>
          <w:rFonts w:cs="Times New Roman"/>
        </w:rPr>
        <w:t xml:space="preserve"> </w:t>
      </w:r>
      <w:r>
        <w:rPr>
          <w:rFonts w:cs="Times New Roman"/>
        </w:rPr>
        <w:t xml:space="preserve">Almost 3 million books were reportedly burned in a </w:t>
      </w:r>
      <w:proofErr w:type="spellStart"/>
      <w:r>
        <w:rPr>
          <w:rFonts w:cs="Times New Roman"/>
        </w:rPr>
        <w:t>bookocide</w:t>
      </w:r>
      <w:proofErr w:type="spellEnd"/>
      <w:r>
        <w:rPr>
          <w:rFonts w:cs="Times New Roman"/>
        </w:rPr>
        <w:t xml:space="preserve"> (</w:t>
      </w:r>
      <w:proofErr w:type="spellStart"/>
      <w:r>
        <w:rPr>
          <w:rFonts w:cs="Times New Roman"/>
        </w:rPr>
        <w:t>Knjigocid</w:t>
      </w:r>
      <w:proofErr w:type="spellEnd"/>
      <w:r>
        <w:rPr>
          <w:rFonts w:cs="Times New Roman"/>
        </w:rPr>
        <w:t xml:space="preserve">) to purge libraries </w:t>
      </w:r>
      <w:r w:rsidRPr="002A55CC">
        <w:rPr>
          <w:rFonts w:cs="Times New Roman"/>
        </w:rPr>
        <w:t>of books with socialist approaches or authors from foreign former-Yugoslav countries</w:t>
      </w:r>
      <w:r>
        <w:rPr>
          <w:rFonts w:cs="Times New Roman"/>
        </w:rPr>
        <w:t>.</w:t>
      </w:r>
      <w:r w:rsidRPr="002A55CC">
        <w:rPr>
          <w:rFonts w:cs="Times New Roman"/>
        </w:rPr>
        <w:t xml:space="preserve"> </w:t>
      </w:r>
      <w:r>
        <w:rPr>
          <w:rFonts w:cs="Times New Roman"/>
        </w:rPr>
        <w:t xml:space="preserve">The </w:t>
      </w:r>
      <w:r w:rsidR="001C2260">
        <w:rPr>
          <w:rFonts w:cs="Times New Roman"/>
        </w:rPr>
        <w:t xml:space="preserve">influence </w:t>
      </w:r>
      <w:r>
        <w:rPr>
          <w:rFonts w:cs="Times New Roman"/>
        </w:rPr>
        <w:t>of</w:t>
      </w:r>
      <w:r w:rsidRPr="002A55CC">
        <w:rPr>
          <w:rFonts w:cs="Times New Roman"/>
        </w:rPr>
        <w:t xml:space="preserve"> Yugoslav</w:t>
      </w:r>
      <w:r w:rsidR="006E7D79">
        <w:rPr>
          <w:rFonts w:cs="Times New Roman"/>
        </w:rPr>
        <w:t xml:space="preserve">ian </w:t>
      </w:r>
      <w:r w:rsidRPr="002A55CC">
        <w:rPr>
          <w:rFonts w:cs="Times New Roman"/>
        </w:rPr>
        <w:t xml:space="preserve">popular music </w:t>
      </w:r>
      <w:r>
        <w:rPr>
          <w:rFonts w:cs="Times New Roman"/>
        </w:rPr>
        <w:t>w</w:t>
      </w:r>
      <w:r w:rsidR="006E7D79">
        <w:rPr>
          <w:rFonts w:cs="Times New Roman"/>
        </w:rPr>
        <w:t>as</w:t>
      </w:r>
      <w:r>
        <w:rPr>
          <w:rFonts w:cs="Times New Roman"/>
        </w:rPr>
        <w:t xml:space="preserve"> </w:t>
      </w:r>
      <w:proofErr w:type="gramStart"/>
      <w:r w:rsidR="006E7D79">
        <w:rPr>
          <w:rFonts w:cs="Times New Roman"/>
        </w:rPr>
        <w:t>denied</w:t>
      </w:r>
      <w:proofErr w:type="gramEnd"/>
      <w:r w:rsidR="006E7D79">
        <w:rPr>
          <w:rFonts w:cs="Times New Roman"/>
        </w:rPr>
        <w:t xml:space="preserve"> </w:t>
      </w:r>
      <w:r>
        <w:rPr>
          <w:rFonts w:cs="Times New Roman"/>
        </w:rPr>
        <w:t>and</w:t>
      </w:r>
      <w:r w:rsidR="006E7D79">
        <w:rPr>
          <w:rFonts w:cs="Times New Roman"/>
        </w:rPr>
        <w:t xml:space="preserve"> the music was</w:t>
      </w:r>
      <w:r>
        <w:rPr>
          <w:rFonts w:cs="Times New Roman"/>
        </w:rPr>
        <w:t xml:space="preserve"> banned from national broadcast channels</w:t>
      </w:r>
      <w:r w:rsidRPr="002A55CC">
        <w:rPr>
          <w:rFonts w:cs="Times New Roman"/>
        </w:rPr>
        <w:t>.</w:t>
      </w:r>
      <w:r>
        <w:rPr>
          <w:rFonts w:cs="Times New Roman"/>
        </w:rPr>
        <w:t xml:space="preserve"> </w:t>
      </w:r>
      <w:r>
        <w:t>If, before 1991, there was room in the institutions for the transnational and transgressive work of movements like Gorgona or New Tendencies, the nationalist agenda of the young nation-state replaced that with phenomena like Croatian Naïve Art: a supposedly authentic Croatian school of painting celebrating rural life in Croatia.</w:t>
      </w:r>
    </w:p>
    <w:p w14:paraId="2AF663AF" w14:textId="77777777" w:rsidR="0060559B" w:rsidRDefault="0060559B" w:rsidP="0060559B">
      <w:pPr>
        <w:spacing w:line="240" w:lineRule="auto"/>
      </w:pPr>
      <w:r>
        <w:rPr>
          <w:noProof/>
        </w:rPr>
        <w:lastRenderedPageBreak/>
        <w:drawing>
          <wp:inline distT="0" distB="0" distL="0" distR="0" wp14:anchorId="29D19198" wp14:editId="67CB4690">
            <wp:extent cx="5727700" cy="4404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jepan-vecenaj-1990.jpg"/>
                    <pic:cNvPicPr/>
                  </pic:nvPicPr>
                  <pic:blipFill>
                    <a:blip r:embed="rId17">
                      <a:extLst>
                        <a:ext uri="{28A0092B-C50C-407E-A947-70E740481C1C}">
                          <a14:useLocalDpi xmlns:a14="http://schemas.microsoft.com/office/drawing/2010/main" val="0"/>
                        </a:ext>
                      </a:extLst>
                    </a:blip>
                    <a:stretch>
                      <a:fillRect/>
                    </a:stretch>
                  </pic:blipFill>
                  <pic:spPr>
                    <a:xfrm>
                      <a:off x="0" y="0"/>
                      <a:ext cx="5727700" cy="4404995"/>
                    </a:xfrm>
                    <a:prstGeom prst="rect">
                      <a:avLst/>
                    </a:prstGeom>
                  </pic:spPr>
                </pic:pic>
              </a:graphicData>
            </a:graphic>
          </wp:inline>
        </w:drawing>
      </w:r>
    </w:p>
    <w:p w14:paraId="495B05EB" w14:textId="77777777" w:rsidR="0060559B" w:rsidRDefault="0060559B" w:rsidP="0060559B">
      <w:pPr>
        <w:spacing w:line="240" w:lineRule="auto"/>
      </w:pPr>
      <w:proofErr w:type="spellStart"/>
      <w:r>
        <w:t>Stjepan</w:t>
      </w:r>
      <w:proofErr w:type="spellEnd"/>
      <w:r>
        <w:t xml:space="preserve"> </w:t>
      </w:r>
      <w:proofErr w:type="spellStart"/>
      <w:r>
        <w:t>Večenaj</w:t>
      </w:r>
      <w:proofErr w:type="spellEnd"/>
      <w:r>
        <w:t xml:space="preserve">, </w:t>
      </w:r>
      <w:r>
        <w:rPr>
          <w:i/>
        </w:rPr>
        <w:t xml:space="preserve">Untitled, </w:t>
      </w:r>
      <w:r>
        <w:t xml:space="preserve">1990. </w:t>
      </w:r>
      <w:proofErr w:type="spellStart"/>
      <w:r>
        <w:t>Večenaj</w:t>
      </w:r>
      <w:proofErr w:type="spellEnd"/>
      <w:r>
        <w:t xml:space="preserve"> was one of the Croatian Naïve Artists, whose work increased in popularity immensely after the disintegration of Yugoslavia. </w:t>
      </w:r>
    </w:p>
    <w:p w14:paraId="43FEDDF0" w14:textId="77777777" w:rsidR="0060559B" w:rsidRDefault="0060559B" w:rsidP="0060559B"/>
    <w:p w14:paraId="23952AAA" w14:textId="77777777" w:rsidR="0060559B" w:rsidRDefault="0060559B" w:rsidP="0060559B">
      <w:r>
        <w:t xml:space="preserve">Unsurprisingly, this war-time institutional crisis did not only affect the ‘biotope’ of culture, but also that of academia. As </w:t>
      </w:r>
      <w:proofErr w:type="spellStart"/>
      <w:r>
        <w:t>Ljiljana</w:t>
      </w:r>
      <w:proofErr w:type="spellEnd"/>
      <w:r>
        <w:t xml:space="preserve"> </w:t>
      </w:r>
      <w:proofErr w:type="spellStart"/>
      <w:r>
        <w:t>Kolešnik</w:t>
      </w:r>
      <w:proofErr w:type="spellEnd"/>
      <w:r>
        <w:t xml:space="preserve"> argued in </w:t>
      </w:r>
      <w:r w:rsidRPr="00636068">
        <w:rPr>
          <w:rFonts w:cstheme="minorHAnsi"/>
          <w:i/>
        </w:rPr>
        <w:t>The Recent History of Art History in Croatia and the Crisis of Institutions Today</w:t>
      </w:r>
      <w:r>
        <w:t xml:space="preserve"> (2013), it became increasingly harder for art historians and theoreticians to work with experimental methods and on topical subjects: </w:t>
      </w:r>
    </w:p>
    <w:p w14:paraId="2C927382" w14:textId="77777777" w:rsidR="0060559B" w:rsidRDefault="0060559B" w:rsidP="0060559B">
      <w:pPr>
        <w:pStyle w:val="Quote"/>
      </w:pPr>
      <w:r>
        <w:t xml:space="preserve">[The] Croatian Liberation War, the process of transition and the ensuing accelerated class division of the post-socialist Croatian society, the outspoken politicization of the traditional institutional infrastructure of art world surrounding the very process of establishing national scenes of visual arts, the sudden inflow of new theoretical paradigms (feminist, post-structuralist, neo-historicist, post-colonial), and a series of “turns” within the disciplinary field of art history (linguistic, visual, philosophical, global) – positively resulted in a new crisis of the profession [of the art historian] and in its reconfiguration in terms of redistributing the roles and blurring </w:t>
      </w:r>
      <w:r>
        <w:lastRenderedPageBreak/>
        <w:t>the borders between institutional and extra-institutional art-historical practices.</w:t>
      </w:r>
      <w:r>
        <w:rPr>
          <w:rStyle w:val="FootnoteReference"/>
        </w:rPr>
        <w:footnoteReference w:id="65"/>
      </w:r>
    </w:p>
    <w:p w14:paraId="0965FB1A" w14:textId="77777777" w:rsidR="0060559B" w:rsidRDefault="0060559B" w:rsidP="0060559B">
      <w:pPr>
        <w:rPr>
          <w:rFonts w:cstheme="minorHAnsi"/>
        </w:rPr>
      </w:pPr>
    </w:p>
    <w:p w14:paraId="285EC2C1" w14:textId="585074F7" w:rsidR="0060559B" w:rsidRPr="009907A2" w:rsidRDefault="0060559B" w:rsidP="0060559B">
      <w:pPr>
        <w:rPr>
          <w:rFonts w:cstheme="minorHAnsi"/>
        </w:rPr>
      </w:pPr>
      <w:r>
        <w:rPr>
          <w:rFonts w:cstheme="minorHAnsi"/>
        </w:rPr>
        <w:t xml:space="preserve">In the same article, </w:t>
      </w:r>
      <w:proofErr w:type="spellStart"/>
      <w:r w:rsidRPr="007B2459">
        <w:rPr>
          <w:rFonts w:cstheme="minorHAnsi"/>
        </w:rPr>
        <w:t>Kolešnik</w:t>
      </w:r>
      <w:proofErr w:type="spellEnd"/>
      <w:r w:rsidRPr="007B2459">
        <w:rPr>
          <w:rFonts w:cstheme="minorHAnsi"/>
        </w:rPr>
        <w:t xml:space="preserve"> </w:t>
      </w:r>
      <w:r>
        <w:rPr>
          <w:rFonts w:cstheme="minorHAnsi"/>
        </w:rPr>
        <w:t>elaborated</w:t>
      </w:r>
      <w:r w:rsidRPr="007B2459">
        <w:rPr>
          <w:rFonts w:cstheme="minorHAnsi"/>
        </w:rPr>
        <w:t xml:space="preserve"> </w:t>
      </w:r>
      <w:r>
        <w:rPr>
          <w:rFonts w:cstheme="minorHAnsi"/>
        </w:rPr>
        <w:t xml:space="preserve">on </w:t>
      </w:r>
      <w:r w:rsidRPr="007B2459">
        <w:rPr>
          <w:rFonts w:cstheme="minorHAnsi"/>
        </w:rPr>
        <w:t xml:space="preserve">the structural character </w:t>
      </w:r>
      <w:r>
        <w:rPr>
          <w:rFonts w:cstheme="minorHAnsi"/>
        </w:rPr>
        <w:t>of the crisis, which in fact continues up to the present day</w:t>
      </w:r>
      <w:r w:rsidR="00894D86">
        <w:rPr>
          <w:rFonts w:cstheme="minorHAnsi"/>
        </w:rPr>
        <w:t>.</w:t>
      </w:r>
      <w:r>
        <w:rPr>
          <w:rFonts w:cstheme="minorHAnsi"/>
        </w:rPr>
        <w:t xml:space="preserve"> </w:t>
      </w:r>
      <w:r w:rsidR="00894D86">
        <w:rPr>
          <w:rFonts w:cstheme="minorHAnsi"/>
        </w:rPr>
        <w:t>The c</w:t>
      </w:r>
      <w:r w:rsidRPr="007B2459">
        <w:rPr>
          <w:rFonts w:cstheme="minorHAnsi"/>
        </w:rPr>
        <w:t>ultural heritage</w:t>
      </w:r>
      <w:r w:rsidR="00894D86">
        <w:rPr>
          <w:rFonts w:cstheme="minorHAnsi"/>
        </w:rPr>
        <w:t>s</w:t>
      </w:r>
      <w:r w:rsidRPr="007B2459">
        <w:rPr>
          <w:rFonts w:cstheme="minorHAnsi"/>
        </w:rPr>
        <w:t xml:space="preserve"> </w:t>
      </w:r>
      <w:r w:rsidR="00894D86">
        <w:rPr>
          <w:rFonts w:cstheme="minorHAnsi"/>
        </w:rPr>
        <w:t>of</w:t>
      </w:r>
      <w:r w:rsidR="00894D86" w:rsidRPr="007B2459">
        <w:rPr>
          <w:rFonts w:cstheme="minorHAnsi"/>
        </w:rPr>
        <w:t xml:space="preserve"> </w:t>
      </w:r>
      <w:r w:rsidRPr="007B2459">
        <w:rPr>
          <w:rFonts w:cstheme="minorHAnsi"/>
        </w:rPr>
        <w:t>Bosnia and Herz</w:t>
      </w:r>
      <w:r>
        <w:rPr>
          <w:rFonts w:cstheme="minorHAnsi"/>
        </w:rPr>
        <w:t xml:space="preserve">egovina </w:t>
      </w:r>
      <w:r w:rsidR="00894D86">
        <w:rPr>
          <w:rFonts w:cstheme="minorHAnsi"/>
        </w:rPr>
        <w:t>and</w:t>
      </w:r>
      <w:r>
        <w:rPr>
          <w:rFonts w:cstheme="minorHAnsi"/>
        </w:rPr>
        <w:t xml:space="preserve"> Serbia ha</w:t>
      </w:r>
      <w:r w:rsidR="00894D86">
        <w:rPr>
          <w:rFonts w:cstheme="minorHAnsi"/>
        </w:rPr>
        <w:t>ve</w:t>
      </w:r>
      <w:r w:rsidRPr="007B2459">
        <w:rPr>
          <w:rFonts w:cstheme="minorHAnsi"/>
        </w:rPr>
        <w:t xml:space="preserve"> been rendered inaccessible</w:t>
      </w:r>
      <w:r w:rsidR="00894D86">
        <w:rPr>
          <w:rFonts w:cstheme="minorHAnsi"/>
        </w:rPr>
        <w:t>.</w:t>
      </w:r>
      <w:r w:rsidRPr="007B2459">
        <w:rPr>
          <w:rFonts w:cstheme="minorHAnsi"/>
        </w:rPr>
        <w:t xml:space="preserve"> </w:t>
      </w:r>
      <w:r w:rsidR="00894D86">
        <w:rPr>
          <w:rFonts w:cstheme="minorHAnsi"/>
        </w:rPr>
        <w:t>A</w:t>
      </w:r>
      <w:r w:rsidRPr="007B2459">
        <w:rPr>
          <w:rFonts w:cstheme="minorHAnsi"/>
        </w:rPr>
        <w:t xml:space="preserve">rt and academic institutions in Croatia have seen </w:t>
      </w:r>
      <w:r w:rsidR="00894D86">
        <w:rPr>
          <w:rFonts w:cstheme="minorHAnsi"/>
        </w:rPr>
        <w:t>sustained</w:t>
      </w:r>
      <w:r w:rsidRPr="007B2459">
        <w:rPr>
          <w:rFonts w:cstheme="minorHAnsi"/>
        </w:rPr>
        <w:t xml:space="preserve"> cuts </w:t>
      </w:r>
      <w:r w:rsidR="00894D86">
        <w:rPr>
          <w:rFonts w:cstheme="minorHAnsi"/>
        </w:rPr>
        <w:t>to</w:t>
      </w:r>
      <w:r w:rsidR="00894D86" w:rsidRPr="007B2459">
        <w:rPr>
          <w:rFonts w:cstheme="minorHAnsi"/>
        </w:rPr>
        <w:t xml:space="preserve"> </w:t>
      </w:r>
      <w:r w:rsidRPr="007B2459">
        <w:rPr>
          <w:rFonts w:cstheme="minorHAnsi"/>
        </w:rPr>
        <w:t>funding and imposition of neoliberal logics</w:t>
      </w:r>
      <w:r w:rsidR="00894D86">
        <w:rPr>
          <w:rFonts w:cstheme="minorHAnsi"/>
        </w:rPr>
        <w:t>.</w:t>
      </w:r>
      <w:r w:rsidRPr="007B2459">
        <w:rPr>
          <w:rFonts w:cstheme="minorHAnsi"/>
        </w:rPr>
        <w:t xml:space="preserve"> </w:t>
      </w:r>
      <w:r w:rsidR="00894D86">
        <w:rPr>
          <w:rFonts w:cstheme="minorHAnsi"/>
        </w:rPr>
        <w:t>A</w:t>
      </w:r>
      <w:r w:rsidRPr="007B2459">
        <w:rPr>
          <w:rFonts w:cstheme="minorHAnsi"/>
        </w:rPr>
        <w:t xml:space="preserve">ll </w:t>
      </w:r>
      <w:r w:rsidR="00894D86">
        <w:rPr>
          <w:rFonts w:cstheme="minorHAnsi"/>
        </w:rPr>
        <w:t xml:space="preserve">Croatian </w:t>
      </w:r>
      <w:r w:rsidR="00894D86" w:rsidRPr="007B2459">
        <w:rPr>
          <w:rFonts w:cstheme="minorHAnsi"/>
        </w:rPr>
        <w:t xml:space="preserve">cultural heritage </w:t>
      </w:r>
      <w:r w:rsidRPr="007B2459">
        <w:rPr>
          <w:rFonts w:cstheme="minorHAnsi"/>
        </w:rPr>
        <w:t>institutions have been instrumentali</w:t>
      </w:r>
      <w:r>
        <w:rPr>
          <w:rFonts w:cstheme="minorHAnsi"/>
        </w:rPr>
        <w:t>z</w:t>
      </w:r>
      <w:r w:rsidRPr="007B2459">
        <w:rPr>
          <w:rFonts w:cstheme="minorHAnsi"/>
        </w:rPr>
        <w:t>ed by local (i.e. national, as opposed to Yugoslav) economic and political elites.</w:t>
      </w:r>
      <w:r>
        <w:rPr>
          <w:rStyle w:val="FootnoteReference"/>
          <w:rFonts w:cstheme="minorHAnsi"/>
        </w:rPr>
        <w:footnoteReference w:id="66"/>
      </w:r>
      <w:r>
        <w:rPr>
          <w:rFonts w:cstheme="minorHAnsi"/>
        </w:rPr>
        <w:t xml:space="preserve"> All in all, ideological as well as material structures have made it increasingly harder to work and write critically in cultural institutions throughout former Yugoslavia, especially when invoking the emancipatory potential of Non-Aligned or Yugoslav experiences.</w:t>
      </w:r>
    </w:p>
    <w:p w14:paraId="56622354" w14:textId="77777777" w:rsidR="0060559B" w:rsidRDefault="0060559B" w:rsidP="0060559B"/>
    <w:p w14:paraId="0DF236B8" w14:textId="04C0D1BF" w:rsidR="0060559B" w:rsidRPr="00302F2D" w:rsidRDefault="00F84CEC" w:rsidP="0060559B">
      <w:pPr>
        <w:pStyle w:val="Heading3"/>
      </w:pPr>
      <w:bookmarkStart w:id="8" w:name="_Toc10724243"/>
      <w:r>
        <w:t xml:space="preserve">1.3.2. </w:t>
      </w:r>
      <w:r w:rsidR="0060559B" w:rsidRPr="00302F2D">
        <w:t>Everything Changed, or Did It?</w:t>
      </w:r>
      <w:bookmarkEnd w:id="8"/>
    </w:p>
    <w:p w14:paraId="2029E539" w14:textId="5616C201" w:rsidR="0060559B" w:rsidRDefault="0060559B" w:rsidP="0060559B">
      <w:r>
        <w:t>Different accounts from actors in the field show one remarkable contradiction when reflecting upon the institutional crisis.</w:t>
      </w:r>
      <w:r w:rsidRPr="00DF3030">
        <w:t xml:space="preserve"> </w:t>
      </w:r>
      <w:r>
        <w:t xml:space="preserve">Some, like Tomislav Medak and Boris </w:t>
      </w:r>
      <w:proofErr w:type="spellStart"/>
      <w:r>
        <w:t>Buden</w:t>
      </w:r>
      <w:proofErr w:type="spellEnd"/>
      <w:r>
        <w:t xml:space="preserve">, argue that the cultural system underwent a major transformation. Others, like </w:t>
      </w:r>
      <w:proofErr w:type="spellStart"/>
      <w:r>
        <w:t>Dea</w:t>
      </w:r>
      <w:proofErr w:type="spellEnd"/>
      <w:r>
        <w:t xml:space="preserve"> </w:t>
      </w:r>
      <w:proofErr w:type="spellStart"/>
      <w:r>
        <w:t>Vidović</w:t>
      </w:r>
      <w:proofErr w:type="spellEnd"/>
      <w:r>
        <w:t xml:space="preserve"> and </w:t>
      </w:r>
      <w:proofErr w:type="spellStart"/>
      <w:r>
        <w:t>Emina</w:t>
      </w:r>
      <w:proofErr w:type="spellEnd"/>
      <w:r>
        <w:t xml:space="preserve"> </w:t>
      </w:r>
      <w:proofErr w:type="spellStart"/>
      <w:r>
        <w:t>Višnić</w:t>
      </w:r>
      <w:proofErr w:type="spellEnd"/>
      <w:r>
        <w:t>, argue that the problem of the institutional field was exactly the lack of innovation and transformation. Although she acknowledges that ‘</w:t>
      </w:r>
      <w:r w:rsidRPr="00C06FA2">
        <w:t xml:space="preserve">almost all alternative </w:t>
      </w:r>
      <w:r>
        <w:t>spaces, for alternative culture</w:t>
      </w:r>
      <w:r w:rsidRPr="00C06FA2">
        <w:t xml:space="preserve"> were closed during the </w:t>
      </w:r>
      <w:r>
        <w:t>‘</w:t>
      </w:r>
      <w:r w:rsidRPr="00C06FA2">
        <w:t>90s</w:t>
      </w:r>
      <w:r>
        <w:t xml:space="preserve">’, </w:t>
      </w:r>
      <w:proofErr w:type="spellStart"/>
      <w:r>
        <w:t>Vidović</w:t>
      </w:r>
      <w:proofErr w:type="spellEnd"/>
      <w:r>
        <w:t xml:space="preserve">, director of the </w:t>
      </w:r>
      <w:proofErr w:type="spellStart"/>
      <w:r>
        <w:t>Kultura</w:t>
      </w:r>
      <w:proofErr w:type="spellEnd"/>
      <w:r>
        <w:t xml:space="preserve"> Nova Foundation, argues that ‘t</w:t>
      </w:r>
      <w:r w:rsidRPr="00C06FA2">
        <w:t>he wh</w:t>
      </w:r>
      <w:r>
        <w:t xml:space="preserve">ole cultural system in Croatia </w:t>
      </w:r>
      <w:r w:rsidRPr="00C06FA2">
        <w:t>continued to work almost in the same way as in the cultural fiel</w:t>
      </w:r>
      <w:r>
        <w:t>d under Socialism. Basically, [this] means that it was</w:t>
      </w:r>
      <w:r w:rsidRPr="00C06FA2">
        <w:t xml:space="preserve"> completely focused on public culture and public cultural </w:t>
      </w:r>
      <w:proofErr w:type="gramStart"/>
      <w:r w:rsidRPr="00C06FA2">
        <w:t>insti</w:t>
      </w:r>
      <w:r>
        <w:t>tutions’</w:t>
      </w:r>
      <w:proofErr w:type="gramEnd"/>
      <w:r w:rsidR="00894D86">
        <w:t>.</w:t>
      </w:r>
      <w:r>
        <w:rPr>
          <w:rStyle w:val="FootnoteReference"/>
        </w:rPr>
        <w:footnoteReference w:id="67"/>
      </w:r>
      <w:r>
        <w:t xml:space="preserve"> </w:t>
      </w:r>
      <w:r w:rsidR="00894D86">
        <w:t>T</w:t>
      </w:r>
      <w:r>
        <w:t xml:space="preserve">his post-Yugoslav institutional cultural sphere was never privatised, unlike other Yugoslav-era public goods, such as public infrastructure, the national oil company, and real estate. Therefore, reflecting on the emergence of independent cultures in 2007, </w:t>
      </w:r>
      <w:proofErr w:type="spellStart"/>
      <w:r>
        <w:t>Emina</w:t>
      </w:r>
      <w:proofErr w:type="spellEnd"/>
      <w:r>
        <w:t xml:space="preserve"> </w:t>
      </w:r>
      <w:proofErr w:type="spellStart"/>
      <w:r>
        <w:t>Višnić</w:t>
      </w:r>
      <w:proofErr w:type="spellEnd"/>
      <w:r>
        <w:t>, who is now the CEO of Rijeka 2020: Cultural Capital of Europe, went as far as to state that ‘even today, [institutional culture]</w:t>
      </w:r>
      <w:r w:rsidRPr="00F653B4">
        <w:t xml:space="preserve"> functions, more or less, in accordance with </w:t>
      </w:r>
      <w:proofErr w:type="spellStart"/>
      <w:r w:rsidRPr="00F653B4">
        <w:t>out</w:t>
      </w:r>
      <w:r>
        <w:t>-d</w:t>
      </w:r>
      <w:r w:rsidRPr="00F653B4">
        <w:t>ated</w:t>
      </w:r>
      <w:proofErr w:type="spellEnd"/>
      <w:r w:rsidRPr="00F653B4">
        <w:t xml:space="preserve"> and inadequate principles inherited from a previous era.’</w:t>
      </w:r>
      <w:r>
        <w:rPr>
          <w:rStyle w:val="FootnoteReference"/>
        </w:rPr>
        <w:footnoteReference w:id="68"/>
      </w:r>
      <w:r>
        <w:t xml:space="preserve"> In other words: nothing </w:t>
      </w:r>
      <w:r w:rsidR="000801DB">
        <w:t>changed</w:t>
      </w:r>
      <w:r>
        <w:t xml:space="preserve"> between 1991 and 2007.</w:t>
      </w:r>
    </w:p>
    <w:p w14:paraId="024B6DEA" w14:textId="77777777" w:rsidR="0060559B" w:rsidRDefault="0060559B" w:rsidP="0060559B"/>
    <w:p w14:paraId="22C451F2" w14:textId="32E20F4C" w:rsidR="0060559B" w:rsidRDefault="0060559B" w:rsidP="0060559B">
      <w:r>
        <w:t xml:space="preserve">This apparent contradiction </w:t>
      </w:r>
      <w:r w:rsidR="000801DB">
        <w:t>is easily explained. A transition took place,</w:t>
      </w:r>
      <w:r>
        <w:t xml:space="preserve"> </w:t>
      </w:r>
      <w:r w:rsidR="000801DB">
        <w:t>which</w:t>
      </w:r>
      <w:r>
        <w:t xml:space="preserve"> did not deliver the anticipated liberalisation and modernisation, but rather its opposite. </w:t>
      </w:r>
      <w:r w:rsidR="000801DB">
        <w:t>The c</w:t>
      </w:r>
      <w:r>
        <w:t xml:space="preserve">ultural infrastructure was reformed in a way that reminds some of the negative aspects associated with Yugoslav Socialism: nationally or locally </w:t>
      </w:r>
      <w:r w:rsidR="00210416">
        <w:t>centralized</w:t>
      </w:r>
      <w:r>
        <w:t xml:space="preserve"> government of public institutions, culturally conservative and nationalist agendas, lack of experiment, political appointment of people in high-ranking positions within cultural institutions, slow and bureaucratized decision-making processes, inflexible institutions, nepotism, and corruption.</w:t>
      </w:r>
      <w:r w:rsidRPr="005A1578">
        <w:t xml:space="preserve"> </w:t>
      </w:r>
      <w:r>
        <w:t xml:space="preserve">Boris </w:t>
      </w:r>
      <w:proofErr w:type="spellStart"/>
      <w:r>
        <w:t>Buden</w:t>
      </w:r>
      <w:proofErr w:type="spellEnd"/>
      <w:r>
        <w:t xml:space="preserve"> asserted: ‘It was not that we had an old system and now market democracy started. We had a modern system: market socialism. What happened was re-feudalization. Relations of dependency and political power became more important in launching media and getting money after 1990 than they were before.’</w:t>
      </w:r>
      <w:r>
        <w:rPr>
          <w:rStyle w:val="FootnoteReference"/>
        </w:rPr>
        <w:footnoteReference w:id="69"/>
      </w:r>
    </w:p>
    <w:p w14:paraId="608883A3" w14:textId="77777777" w:rsidR="0060559B" w:rsidRDefault="0060559B" w:rsidP="0060559B"/>
    <w:p w14:paraId="702EE312" w14:textId="77777777" w:rsidR="0060559B" w:rsidRDefault="0060559B" w:rsidP="0060559B">
      <w:r>
        <w:t xml:space="preserve">So, whether it was because of a transition or the exact lack thereof, it seems clear that there was an institutional crisis in post-Yugoslav culture. As Ana </w:t>
      </w:r>
      <w:proofErr w:type="spellStart"/>
      <w:r>
        <w:t>Dević</w:t>
      </w:r>
      <w:proofErr w:type="spellEnd"/>
      <w:r>
        <w:t xml:space="preserve"> put it, this crisis manifested itself as a ‘systematic lack of institutional engagement in the field of museum collections, theoretical interpretations, archives, and knowledge about the history of contemporary art. […] This inadequate functioning of existing institutions […] encouraged the creation of a “parallel system” of cultural activity and circulation of art’.</w:t>
      </w:r>
      <w:r>
        <w:rPr>
          <w:rStyle w:val="FootnoteReference"/>
        </w:rPr>
        <w:footnoteReference w:id="70"/>
      </w:r>
    </w:p>
    <w:p w14:paraId="51CA2818" w14:textId="77777777" w:rsidR="0060559B" w:rsidRDefault="0060559B" w:rsidP="0060559B"/>
    <w:p w14:paraId="5370F29D" w14:textId="169091AF" w:rsidR="0060559B" w:rsidRDefault="0060559B" w:rsidP="0060559B">
      <w:pPr>
        <w:rPr>
          <w:rFonts w:cs="Times New Roman"/>
        </w:rPr>
      </w:pPr>
      <w:r>
        <w:rPr>
          <w:rFonts w:cs="Times New Roman"/>
        </w:rPr>
        <w:t xml:space="preserve">This is where the </w:t>
      </w:r>
      <w:r w:rsidR="00210416">
        <w:rPr>
          <w:rFonts w:cs="Times New Roman"/>
        </w:rPr>
        <w:t xml:space="preserve">concurrent </w:t>
      </w:r>
      <w:r>
        <w:rPr>
          <w:rFonts w:cs="Times New Roman"/>
        </w:rPr>
        <w:t>narrative</w:t>
      </w:r>
      <w:r w:rsidR="00210416">
        <w:rPr>
          <w:rFonts w:cs="Times New Roman"/>
        </w:rPr>
        <w:t>s</w:t>
      </w:r>
      <w:r>
        <w:rPr>
          <w:rFonts w:cs="Times New Roman"/>
        </w:rPr>
        <w:t xml:space="preserve"> of disruption and continuation become a bit more difficult. </w:t>
      </w:r>
      <w:r>
        <w:t xml:space="preserve">As actors moved away from the institutions of socialist-era state-controlled associational life and established independent culture as an extraterritorial space, they created a parallel system that was on the one hand new and on the other hand a continuation of the ‘spirit’ of Yugoslav culture. </w:t>
      </w:r>
      <w:proofErr w:type="spellStart"/>
      <w:r>
        <w:rPr>
          <w:rFonts w:cs="Times New Roman"/>
        </w:rPr>
        <w:t>Ivet</w:t>
      </w:r>
      <w:proofErr w:type="spellEnd"/>
      <w:r>
        <w:rPr>
          <w:rFonts w:cs="Times New Roman"/>
        </w:rPr>
        <w:t xml:space="preserve"> </w:t>
      </w:r>
      <w:proofErr w:type="spellStart"/>
      <w:r>
        <w:rPr>
          <w:rFonts w:cs="Times New Roman"/>
        </w:rPr>
        <w:t>Ćurlin</w:t>
      </w:r>
      <w:proofErr w:type="spellEnd"/>
      <w:r>
        <w:rPr>
          <w:rFonts w:cs="Times New Roman"/>
        </w:rPr>
        <w:t xml:space="preserve"> remarked that extra-institutional independent cultural work and historiography were necessary to save the legacies of Yugoslavia’s critical culture:</w:t>
      </w:r>
    </w:p>
    <w:p w14:paraId="2F185F55" w14:textId="77777777" w:rsidR="0060559B" w:rsidRPr="008554EE" w:rsidRDefault="0060559B" w:rsidP="0060559B">
      <w:pPr>
        <w:pStyle w:val="Quote"/>
        <w:rPr>
          <w:rFonts w:cstheme="minorHAnsi"/>
        </w:rPr>
      </w:pPr>
      <w:r>
        <w:t xml:space="preserve">For us [in WHW], it was important to establish these generational links that were not being established by the institutions. If you wanted to find out something about </w:t>
      </w:r>
      <w:proofErr w:type="spellStart"/>
      <w:r>
        <w:rPr>
          <w:rFonts w:cs="Times New Roman"/>
        </w:rPr>
        <w:t>Sanja</w:t>
      </w:r>
      <w:proofErr w:type="spellEnd"/>
      <w:r>
        <w:rPr>
          <w:rFonts w:cs="Times New Roman"/>
        </w:rPr>
        <w:t xml:space="preserve"> </w:t>
      </w:r>
      <w:proofErr w:type="spellStart"/>
      <w:r>
        <w:rPr>
          <w:rFonts w:cs="Times New Roman"/>
        </w:rPr>
        <w:t>Iveković</w:t>
      </w:r>
      <w:proofErr w:type="spellEnd"/>
      <w:r>
        <w:rPr>
          <w:rFonts w:cs="Times New Roman"/>
        </w:rPr>
        <w:t xml:space="preserve">, Goran </w:t>
      </w:r>
      <w:proofErr w:type="spellStart"/>
      <w:r>
        <w:rPr>
          <w:rFonts w:cs="Times New Roman"/>
        </w:rPr>
        <w:t>Trbuljak</w:t>
      </w:r>
      <w:proofErr w:type="spellEnd"/>
      <w:r>
        <w:rPr>
          <w:rFonts w:cs="Times New Roman"/>
        </w:rPr>
        <w:t xml:space="preserve">, </w:t>
      </w:r>
      <w:proofErr w:type="spellStart"/>
      <w:r>
        <w:rPr>
          <w:rFonts w:cs="Times New Roman"/>
        </w:rPr>
        <w:t>Mladen</w:t>
      </w:r>
      <w:proofErr w:type="spellEnd"/>
      <w:r>
        <w:rPr>
          <w:rFonts w:cs="Times New Roman"/>
        </w:rPr>
        <w:t xml:space="preserve"> </w:t>
      </w:r>
      <w:proofErr w:type="spellStart"/>
      <w:r>
        <w:rPr>
          <w:rFonts w:cs="Times New Roman"/>
        </w:rPr>
        <w:t>Stilinović</w:t>
      </w:r>
      <w:proofErr w:type="spellEnd"/>
      <w:r>
        <w:rPr>
          <w:rFonts w:cs="Times New Roman"/>
        </w:rPr>
        <w:t xml:space="preserve">, Vlado </w:t>
      </w:r>
      <w:proofErr w:type="spellStart"/>
      <w:r>
        <w:rPr>
          <w:rFonts w:cs="Times New Roman"/>
        </w:rPr>
        <w:t>Martek</w:t>
      </w:r>
      <w:proofErr w:type="spellEnd"/>
      <w:r>
        <w:rPr>
          <w:rFonts w:cs="Times New Roman"/>
        </w:rPr>
        <w:t>, or Tomislav Gotovac, you had to meet them and work with them.</w:t>
      </w:r>
      <w:r>
        <w:t xml:space="preserve"> </w:t>
      </w:r>
      <w:r>
        <w:lastRenderedPageBreak/>
        <w:t>[…] Things were radically different in the 1990s and 2000s. Now, [in 2018,] it’s kind of accepted that the legacy of conceptual art of the ‘60s and ‘70s is something that we should look back on. But back then, any kind of practice that was clearly connected to the former Yugoslav space, was considered as “not properly Croatian”. So, we stepped into the vacuum of the institutional crisis and nationalist culture.</w:t>
      </w:r>
      <w:r w:rsidRPr="008554EE">
        <w:rPr>
          <w:rStyle w:val="FootnoteReference"/>
          <w:rFonts w:cs="Times New Roman"/>
          <w:i w:val="0"/>
          <w:iCs w:val="0"/>
        </w:rPr>
        <w:footnoteReference w:id="71"/>
      </w:r>
    </w:p>
    <w:p w14:paraId="550E01BD" w14:textId="77777777" w:rsidR="0060559B" w:rsidRDefault="0060559B" w:rsidP="0060559B"/>
    <w:p w14:paraId="1565A2E7" w14:textId="556C745A" w:rsidR="0060559B" w:rsidRPr="006C5439" w:rsidRDefault="004B66E7" w:rsidP="0060559B">
      <w:pPr>
        <w:rPr>
          <w:rFonts w:cs="Times New Roman"/>
        </w:rPr>
      </w:pPr>
      <w:r>
        <w:rPr>
          <w:rFonts w:cs="Times New Roman"/>
        </w:rPr>
        <w:t>Identification</w:t>
      </w:r>
      <w:r w:rsidR="0060559B" w:rsidRPr="004B66E7">
        <w:rPr>
          <w:rFonts w:cs="Times New Roman"/>
        </w:rPr>
        <w:t xml:space="preserve"> with the</w:t>
      </w:r>
      <w:r w:rsidR="0060559B">
        <w:rPr>
          <w:rFonts w:cs="Times New Roman"/>
        </w:rPr>
        <w:t xml:space="preserve"> critical legacies of Yugoslav </w:t>
      </w:r>
      <w:r>
        <w:rPr>
          <w:rFonts w:cs="Times New Roman"/>
        </w:rPr>
        <w:t>culture thus became one of the core tenets of independent culture</w:t>
      </w:r>
      <w:r w:rsidR="0060559B">
        <w:rPr>
          <w:rFonts w:cs="Times New Roman"/>
        </w:rPr>
        <w:t xml:space="preserve"> by those </w:t>
      </w:r>
      <w:r>
        <w:rPr>
          <w:rFonts w:cs="Times New Roman"/>
        </w:rPr>
        <w:t xml:space="preserve">who were </w:t>
      </w:r>
      <w:r w:rsidR="0060559B">
        <w:rPr>
          <w:rFonts w:cs="Times New Roman"/>
        </w:rPr>
        <w:t xml:space="preserve">pushed out of the institutions. </w:t>
      </w:r>
      <w:r w:rsidR="0060559B" w:rsidRPr="002A55CC">
        <w:rPr>
          <w:rFonts w:cs="Times New Roman"/>
        </w:rPr>
        <w:t>Mika Buljević finds that a continuous ‘trajectory can be seen from the 1960’s onwards, through different regimes, through different legal frameworks. In the 2000’s, with the liberalisation of the law, with the freedom of association, and with some kind of governmental recognition, the [same] scene flourished or exploded.’</w:t>
      </w:r>
      <w:r w:rsidR="0060559B" w:rsidRPr="004C2A8E">
        <w:rPr>
          <w:rFonts w:cs="Times New Roman"/>
        </w:rPr>
        <w:t xml:space="preserve"> </w:t>
      </w:r>
      <w:r w:rsidR="0060559B">
        <w:rPr>
          <w:rFonts w:cs="Times New Roman"/>
        </w:rPr>
        <w:t>In other words, the scene of alternative Yugoslav culture, which was exiled from the institutions after 1991, transformed into the scene of independent culture through a process of NGO-</w:t>
      </w:r>
      <w:proofErr w:type="spellStart"/>
      <w:r w:rsidR="0060559B">
        <w:rPr>
          <w:rFonts w:cs="Times New Roman"/>
        </w:rPr>
        <w:t>ization</w:t>
      </w:r>
      <w:proofErr w:type="spellEnd"/>
      <w:r w:rsidR="0060559B">
        <w:rPr>
          <w:rFonts w:cs="Times New Roman"/>
        </w:rPr>
        <w:t>. This is the dominant narrative circulated amongst independent cultural workers today: Yugoslav-era critical culture and the parallel system of post-Yugoslav independent culture are based on one and the same scene.</w:t>
      </w:r>
      <w:r w:rsidR="0060559B">
        <w:rPr>
          <w:rStyle w:val="FootnoteReference"/>
          <w:rFonts w:cs="Times New Roman"/>
        </w:rPr>
        <w:footnoteReference w:id="72"/>
      </w:r>
    </w:p>
    <w:p w14:paraId="77273954" w14:textId="77777777" w:rsidR="0060559B" w:rsidRDefault="0060559B" w:rsidP="0060559B">
      <w:pPr>
        <w:ind w:firstLine="720"/>
      </w:pPr>
    </w:p>
    <w:p w14:paraId="36CF3B4F" w14:textId="09715F1E" w:rsidR="0060559B" w:rsidRPr="00A448FE" w:rsidRDefault="00F84CEC" w:rsidP="0060559B">
      <w:pPr>
        <w:pStyle w:val="Heading3"/>
        <w:rPr>
          <w:color w:val="6A0300"/>
          <w:sz w:val="36"/>
          <w:szCs w:val="32"/>
        </w:rPr>
      </w:pPr>
      <w:bookmarkStart w:id="9" w:name="_Toc10724244"/>
      <w:r>
        <w:t xml:space="preserve">1.3.3. </w:t>
      </w:r>
      <w:r w:rsidR="0060559B">
        <w:t>New Media Between Grassroots Culture and Imperialism</w:t>
      </w:r>
      <w:bookmarkEnd w:id="9"/>
    </w:p>
    <w:p w14:paraId="47231FD6" w14:textId="678415ED" w:rsidR="0060559B" w:rsidRDefault="0060559B" w:rsidP="0060559B">
      <w:r>
        <w:t>A foundational and catalyzing entity in the parallel system was the pacifist movement Anti-War Campaign (ARK). ARK was established in Zagreb in 1991, the first year of the war, and connected a broad range of peace activists throughout Yugoslavia.</w:t>
      </w:r>
      <w:r>
        <w:rPr>
          <w:rStyle w:val="FootnoteReference"/>
        </w:rPr>
        <w:footnoteReference w:id="73"/>
      </w:r>
      <w:r w:rsidR="000801DB">
        <w:t xml:space="preserve"> </w:t>
      </w:r>
      <w:r w:rsidR="00207B9D">
        <w:t>T</w:t>
      </w:r>
      <w:r>
        <w:t xml:space="preserve">he </w:t>
      </w:r>
      <w:r w:rsidR="00207B9D">
        <w:t xml:space="preserve">founding </w:t>
      </w:r>
      <w:r>
        <w:t xml:space="preserve">of ARK marked </w:t>
      </w:r>
      <w:r w:rsidR="00207B9D">
        <w:t>what was</w:t>
      </w:r>
      <w:r>
        <w:t xml:space="preserve"> probably the most important grassroots organization established in early Croatian civil society, and one of the main</w:t>
      </w:r>
      <w:r w:rsidR="00207B9D">
        <w:t xml:space="preserve"> </w:t>
      </w:r>
      <w:r w:rsidR="00B55E07">
        <w:t xml:space="preserve">starting points </w:t>
      </w:r>
      <w:r>
        <w:t>of present-day independent cultures. Also,</w:t>
      </w:r>
      <w:r w:rsidRPr="00C42DC7">
        <w:t xml:space="preserve"> </w:t>
      </w:r>
      <w:r>
        <w:t xml:space="preserve">the history of ARK offers a prime example of the </w:t>
      </w:r>
      <w:r w:rsidR="000801DB">
        <w:t xml:space="preserve">delightful </w:t>
      </w:r>
      <w:r w:rsidR="00207B9D">
        <w:t xml:space="preserve">combination </w:t>
      </w:r>
      <w:r>
        <w:t xml:space="preserve">of activist networking, atomization and liberal proceduralism characterizing Croatia’s </w:t>
      </w:r>
      <w:r w:rsidRPr="008D1759">
        <w:rPr>
          <w:i/>
          <w:iCs/>
        </w:rPr>
        <w:t xml:space="preserve">native </w:t>
      </w:r>
      <w:r w:rsidRPr="008D1759">
        <w:rPr>
          <w:i/>
          <w:iCs/>
        </w:rPr>
        <w:lastRenderedPageBreak/>
        <w:t>NGOs</w:t>
      </w:r>
      <w:r>
        <w:t xml:space="preserve"> of the 1990s, to borrow Gayatri Spivak’s term. Independent cultural worker Tomislav Medak states:</w:t>
      </w:r>
    </w:p>
    <w:p w14:paraId="2989424A" w14:textId="77777777" w:rsidR="0060559B" w:rsidRDefault="0060559B" w:rsidP="0060559B">
      <w:pPr>
        <w:pStyle w:val="Quote"/>
      </w:pPr>
      <w:r>
        <w:t>The various actors – ethnic and sexual minorities, anti-war and human-rights activists, journalists and public intellectuals, artists and cultural workers, and dissenters in general found themselves in opposition to the nationalist politics, and all converged around the Anti-War Campaign and several media outlets, most prominently the Feral Tribune</w:t>
      </w:r>
      <w:r w:rsidRPr="004C0487">
        <w:t>.</w:t>
      </w:r>
      <w:r w:rsidRPr="00901F03">
        <w:rPr>
          <w:rStyle w:val="FootnoteReference"/>
          <w:i w:val="0"/>
        </w:rPr>
        <w:footnoteReference w:id="74"/>
      </w:r>
    </w:p>
    <w:p w14:paraId="11C0D9CB" w14:textId="77777777" w:rsidR="0060559B" w:rsidRDefault="0060559B" w:rsidP="0060559B"/>
    <w:p w14:paraId="2E6FEA1C" w14:textId="42C7524A" w:rsidR="0060559B" w:rsidRDefault="00207B9D" w:rsidP="0060559B">
      <w:r>
        <w:t xml:space="preserve">Many </w:t>
      </w:r>
      <w:r w:rsidR="0060559B">
        <w:t xml:space="preserve">civil society actors </w:t>
      </w:r>
      <w:r w:rsidR="000801DB">
        <w:t xml:space="preserve">active today </w:t>
      </w:r>
      <w:r w:rsidR="0060559B">
        <w:t xml:space="preserve">in Croatia were involved in or </w:t>
      </w:r>
      <w:r>
        <w:t>inspired by the activities of</w:t>
      </w:r>
      <w:r w:rsidR="0060559B">
        <w:t xml:space="preserve"> ARK</w:t>
      </w:r>
      <w:r>
        <w:t>.</w:t>
      </w:r>
      <w:r w:rsidRPr="00207B9D">
        <w:t xml:space="preserve"> </w:t>
      </w:r>
      <w:r>
        <w:t>Some examples of these</w:t>
      </w:r>
      <w:r w:rsidR="0060559B">
        <w:t xml:space="preserve"> include Croatia’s main environmental justice advocate </w:t>
      </w:r>
      <w:proofErr w:type="spellStart"/>
      <w:r w:rsidR="0060559B">
        <w:t>Zelena</w:t>
      </w:r>
      <w:proofErr w:type="spellEnd"/>
      <w:r w:rsidR="0060559B">
        <w:t xml:space="preserve"> </w:t>
      </w:r>
      <w:proofErr w:type="spellStart"/>
      <w:r w:rsidR="0060559B">
        <w:t>akcija</w:t>
      </w:r>
      <w:proofErr w:type="spellEnd"/>
      <w:r w:rsidR="0060559B">
        <w:t xml:space="preserve"> (Green Action), the news outlet H-alter, feminist knowledge institution </w:t>
      </w:r>
      <w:proofErr w:type="spellStart"/>
      <w:r w:rsidR="0060559B">
        <w:t>Centar</w:t>
      </w:r>
      <w:proofErr w:type="spellEnd"/>
      <w:r w:rsidR="0060559B">
        <w:t xml:space="preserve"> za </w:t>
      </w:r>
      <w:proofErr w:type="spellStart"/>
      <w:r w:rsidR="0060559B">
        <w:t>ženske</w:t>
      </w:r>
      <w:proofErr w:type="spellEnd"/>
      <w:r w:rsidR="0060559B">
        <w:t xml:space="preserve"> </w:t>
      </w:r>
      <w:proofErr w:type="spellStart"/>
      <w:r w:rsidR="0060559B">
        <w:t>studije</w:t>
      </w:r>
      <w:proofErr w:type="spellEnd"/>
      <w:r w:rsidR="0060559B">
        <w:t xml:space="preserve">, Amnesty International Croatia, Multimedia Institute, Attack!, the collective behind </w:t>
      </w:r>
      <w:proofErr w:type="spellStart"/>
      <w:r w:rsidR="0060559B">
        <w:t>Medika</w:t>
      </w:r>
      <w:proofErr w:type="spellEnd"/>
      <w:r w:rsidR="0060559B">
        <w:t xml:space="preserve">, and </w:t>
      </w:r>
      <w:proofErr w:type="spellStart"/>
      <w:r w:rsidR="0060559B">
        <w:t>Documenta</w:t>
      </w:r>
      <w:proofErr w:type="spellEnd"/>
      <w:r w:rsidR="0060559B">
        <w:t>: Centre of Peace Studies.</w:t>
      </w:r>
      <w:r w:rsidR="0060559B">
        <w:rPr>
          <w:rStyle w:val="FootnoteReference"/>
        </w:rPr>
        <w:footnoteReference w:id="75"/>
      </w:r>
      <w:r w:rsidR="0060559B">
        <w:t xml:space="preserve"> Aspiring to be a ‘network of networks’ and </w:t>
      </w:r>
      <w:r>
        <w:t xml:space="preserve">attempting </w:t>
      </w:r>
      <w:r w:rsidR="0060559B">
        <w:t>to circumvent national censorship in the pre-Skype era,</w:t>
      </w:r>
      <w:r w:rsidRPr="00207B9D">
        <w:t xml:space="preserve"> </w:t>
      </w:r>
      <w:r>
        <w:t>in 1992</w:t>
      </w:r>
      <w:r w:rsidR="0060559B">
        <w:t xml:space="preserve"> ARK established </w:t>
      </w:r>
      <w:proofErr w:type="spellStart"/>
      <w:r w:rsidR="0060559B" w:rsidRPr="00337D5B">
        <w:t>ZaMir</w:t>
      </w:r>
      <w:proofErr w:type="spellEnd"/>
      <w:r w:rsidR="0060559B">
        <w:rPr>
          <w:i/>
        </w:rPr>
        <w:t xml:space="preserve">, </w:t>
      </w:r>
      <w:r w:rsidR="0060559B">
        <w:t>a bullet board system communication network to connect all of these peace activists throughout Serbia, Croatia, Slovenia, and Bosnia via an e-mail list.</w:t>
      </w:r>
      <w:r w:rsidR="0060559B">
        <w:rPr>
          <w:rStyle w:val="FootnoteReference"/>
        </w:rPr>
        <w:footnoteReference w:id="76"/>
      </w:r>
      <w:r w:rsidR="0060559B">
        <w:t xml:space="preserve"> Thus, making use of tactical new media, peace activists from all of the former Yugoslav regions could communicate freely, though not without effort.</w:t>
      </w:r>
    </w:p>
    <w:p w14:paraId="1674F1D7" w14:textId="77777777" w:rsidR="0060559B" w:rsidRDefault="0060559B" w:rsidP="0060559B">
      <w:pPr>
        <w:rPr>
          <w:rFonts w:cstheme="minorHAnsi"/>
          <w:color w:val="000000"/>
        </w:rPr>
      </w:pPr>
    </w:p>
    <w:p w14:paraId="1F6E8B64" w14:textId="51B89821" w:rsidR="0060559B" w:rsidRDefault="0060559B" w:rsidP="0060559B">
      <w:r>
        <w:rPr>
          <w:rFonts w:cstheme="minorHAnsi"/>
          <w:color w:val="000000"/>
        </w:rPr>
        <w:t xml:space="preserve">The cultural components </w:t>
      </w:r>
      <w:r w:rsidR="00207B9D">
        <w:rPr>
          <w:rFonts w:cstheme="minorHAnsi"/>
          <w:color w:val="000000"/>
        </w:rPr>
        <w:t xml:space="preserve">of </w:t>
      </w:r>
      <w:r>
        <w:rPr>
          <w:rFonts w:cstheme="minorHAnsi"/>
          <w:color w:val="000000"/>
        </w:rPr>
        <w:t xml:space="preserve">ARK’s struggle were </w:t>
      </w:r>
      <w:r w:rsidR="00207B9D">
        <w:rPr>
          <w:rFonts w:cstheme="minorHAnsi"/>
          <w:color w:val="000000"/>
        </w:rPr>
        <w:t>important for two reasons</w:t>
      </w:r>
      <w:r>
        <w:rPr>
          <w:rFonts w:cstheme="minorHAnsi"/>
          <w:color w:val="000000"/>
        </w:rPr>
        <w:t xml:space="preserve">, as WHW-curator and researcher Ana </w:t>
      </w:r>
      <w:proofErr w:type="spellStart"/>
      <w:r>
        <w:rPr>
          <w:rFonts w:cstheme="minorHAnsi"/>
          <w:color w:val="000000"/>
        </w:rPr>
        <w:t>Dević</w:t>
      </w:r>
      <w:proofErr w:type="spellEnd"/>
      <w:r>
        <w:rPr>
          <w:rFonts w:cstheme="minorHAnsi"/>
          <w:color w:val="000000"/>
        </w:rPr>
        <w:t xml:space="preserve"> has explained. First, the peace movement commenced in </w:t>
      </w:r>
      <w:r>
        <w:rPr>
          <w:rFonts w:cstheme="minorHAnsi"/>
          <w:color w:val="000000"/>
        </w:rPr>
        <w:lastRenderedPageBreak/>
        <w:t xml:space="preserve">the shape of artistic street actions, adopting the visual language of counter-culture, and second, </w:t>
      </w:r>
      <w:proofErr w:type="spellStart"/>
      <w:r>
        <w:rPr>
          <w:rFonts w:cstheme="minorHAnsi"/>
          <w:color w:val="000000"/>
        </w:rPr>
        <w:t>Dević</w:t>
      </w:r>
      <w:proofErr w:type="spellEnd"/>
      <w:r>
        <w:rPr>
          <w:rFonts w:cstheme="minorHAnsi"/>
          <w:color w:val="000000"/>
        </w:rPr>
        <w:t xml:space="preserve"> considers the entire anti-war campaign to be a resistance against the unmaking of ‘wide-spread, all-Yugoslav, urban, cosmopolitan and genuinely non-</w:t>
      </w:r>
      <w:proofErr w:type="spellStart"/>
      <w:r>
        <w:rPr>
          <w:rFonts w:cstheme="minorHAnsi"/>
          <w:color w:val="000000"/>
        </w:rPr>
        <w:t>ethnonationalistic</w:t>
      </w:r>
      <w:proofErr w:type="spellEnd"/>
      <w:r>
        <w:rPr>
          <w:rFonts w:cstheme="minorHAnsi"/>
          <w:color w:val="000000"/>
        </w:rPr>
        <w:t xml:space="preserve"> cultural identity’.</w:t>
      </w:r>
      <w:r>
        <w:rPr>
          <w:rStyle w:val="FootnoteReference"/>
          <w:rFonts w:cstheme="minorHAnsi"/>
          <w:color w:val="000000"/>
        </w:rPr>
        <w:footnoteReference w:id="77"/>
      </w:r>
      <w:r>
        <w:rPr>
          <w:i/>
        </w:rPr>
        <w:t xml:space="preserve"> </w:t>
      </w:r>
      <w:r>
        <w:t xml:space="preserve">The Anti-War Movement clung on to commonality. However, as Dora </w:t>
      </w:r>
      <w:proofErr w:type="spellStart"/>
      <w:r>
        <w:t>Komnenović</w:t>
      </w:r>
      <w:proofErr w:type="spellEnd"/>
      <w:r>
        <w:t xml:space="preserve"> described, the initially ‘authentic’, pan-Yugoslav movement quickly turned into a ‘projectized’, nationally active organization with international financial aids.</w:t>
      </w:r>
      <w:r>
        <w:rPr>
          <w:rStyle w:val="FootnoteReference"/>
        </w:rPr>
        <w:footnoteReference w:id="78"/>
      </w:r>
      <w:r>
        <w:t xml:space="preserve"> Also, as soon as military activities started and ethno-nationalist sentiments increased, ARK was framed by political elites as ‘</w:t>
      </w:r>
      <w:r w:rsidRPr="00A4052D">
        <w:t>“</w:t>
      </w:r>
      <w:proofErr w:type="spellStart"/>
      <w:r w:rsidRPr="00A4052D">
        <w:t>yugonostalgic</w:t>
      </w:r>
      <w:proofErr w:type="spellEnd"/>
      <w:r w:rsidRPr="00A4052D">
        <w:t xml:space="preserve">”, pro-Serbian quislings, foreign mercenaries and </w:t>
      </w:r>
      <w:proofErr w:type="spellStart"/>
      <w:r w:rsidRPr="00A4052D">
        <w:t>multi-coloured</w:t>
      </w:r>
      <w:proofErr w:type="spellEnd"/>
      <w:r w:rsidRPr="00A4052D">
        <w:t xml:space="preserve"> devils</w:t>
      </w:r>
      <w:r>
        <w:t>’.</w:t>
      </w:r>
      <w:r>
        <w:rPr>
          <w:rStyle w:val="FootnoteReference"/>
        </w:rPr>
        <w:footnoteReference w:id="79"/>
      </w:r>
      <w:r w:rsidRPr="00A4052D">
        <w:t xml:space="preserve"> </w:t>
      </w:r>
      <w:r>
        <w:t>In other words, because ARK was critical of the newly established national order, it was framed as an enemy of the people.</w:t>
      </w:r>
    </w:p>
    <w:p w14:paraId="6EE63D56" w14:textId="77777777" w:rsidR="0060559B" w:rsidRDefault="0060559B" w:rsidP="0060559B"/>
    <w:p w14:paraId="11CC0D6C" w14:textId="78D86F1C" w:rsidR="0060559B" w:rsidRDefault="0060559B" w:rsidP="0060559B">
      <w:r>
        <w:t xml:space="preserve">Strangely enough, the peace movement was also instrumentalized by the national Croatian government. </w:t>
      </w:r>
      <w:r w:rsidR="00106BDE">
        <w:t>The Croatian government sought</w:t>
      </w:r>
      <w:r>
        <w:t xml:space="preserve"> to be acknowledged as a European nation, the</w:t>
      </w:r>
      <w:r w:rsidR="00106BDE">
        <w:t>y therefor</w:t>
      </w:r>
      <w:r w:rsidR="0033234F">
        <w:t>e</w:t>
      </w:r>
      <w:r w:rsidR="00106BDE">
        <w:t xml:space="preserve"> </w:t>
      </w:r>
      <w:r>
        <w:t xml:space="preserve">carefully complied with </w:t>
      </w:r>
      <w:r w:rsidR="0033234F">
        <w:t>the rules of liberalism. P</w:t>
      </w:r>
      <w:r w:rsidR="00106BDE">
        <w:t>rohibi</w:t>
      </w:r>
      <w:r w:rsidR="0033234F">
        <w:t>t</w:t>
      </w:r>
      <w:r w:rsidR="00106BDE">
        <w:t xml:space="preserve"> </w:t>
      </w:r>
      <w:r>
        <w:t xml:space="preserve">ARK from operating in civil society </w:t>
      </w:r>
      <w:r w:rsidR="00106BDE">
        <w:t xml:space="preserve">would have </w:t>
      </w:r>
      <w:r>
        <w:t>be</w:t>
      </w:r>
      <w:r w:rsidR="00106BDE">
        <w:t>en</w:t>
      </w:r>
      <w:r>
        <w:t xml:space="preserve"> a blatant breach of those </w:t>
      </w:r>
      <w:r w:rsidR="0033234F">
        <w:t>rules</w:t>
      </w:r>
      <w:r>
        <w:t>.</w:t>
      </w:r>
      <w:r>
        <w:rPr>
          <w:rStyle w:val="FootnoteReference"/>
        </w:rPr>
        <w:footnoteReference w:id="80"/>
      </w:r>
      <w:r>
        <w:t xml:space="preserve"> </w:t>
      </w:r>
      <w:r w:rsidR="0033234F">
        <w:t>Hence, t</w:t>
      </w:r>
      <w:r>
        <w:t>he Croatian government simply had to accept ARK’s existence and activities.</w:t>
      </w:r>
      <w:r>
        <w:rPr>
          <w:rFonts w:cs="Times New Roman"/>
        </w:rPr>
        <w:t xml:space="preserve"> In being an example of a necessarily tolerated opposition, ARK was an example to later civil society organizations. </w:t>
      </w:r>
      <w:proofErr w:type="spellStart"/>
      <w:r w:rsidRPr="002A55CC">
        <w:rPr>
          <w:rFonts w:cs="Times New Roman"/>
        </w:rPr>
        <w:t>Komnenović</w:t>
      </w:r>
      <w:proofErr w:type="spellEnd"/>
      <w:r w:rsidRPr="002A55CC">
        <w:rPr>
          <w:rFonts w:cs="Times New Roman"/>
        </w:rPr>
        <w:t xml:space="preserve"> </w:t>
      </w:r>
      <w:r>
        <w:rPr>
          <w:rFonts w:cs="Times New Roman"/>
        </w:rPr>
        <w:t xml:space="preserve">therefore </w:t>
      </w:r>
      <w:r w:rsidRPr="002A55CC">
        <w:rPr>
          <w:rFonts w:cs="Times New Roman"/>
        </w:rPr>
        <w:t xml:space="preserve">argues </w:t>
      </w:r>
      <w:r>
        <w:rPr>
          <w:rFonts w:cs="Times New Roman"/>
        </w:rPr>
        <w:t xml:space="preserve">that </w:t>
      </w:r>
      <w:r w:rsidRPr="002A55CC">
        <w:rPr>
          <w:rFonts w:cs="Times New Roman"/>
        </w:rPr>
        <w:t>ARK ‘successfully failed’: ‘Even if it failed to stop the war, the Croatian anti-war movement constituted an important step in the development (and emergence) of many Croatian civil society organizations.’</w:t>
      </w:r>
      <w:r>
        <w:rPr>
          <w:rStyle w:val="FootnoteReference"/>
          <w:rFonts w:cs="Times New Roman"/>
        </w:rPr>
        <w:footnoteReference w:id="81"/>
      </w:r>
    </w:p>
    <w:p w14:paraId="5C2BA167" w14:textId="77777777" w:rsidR="0060559B" w:rsidRDefault="0060559B" w:rsidP="0060559B"/>
    <w:p w14:paraId="10DBDCF7" w14:textId="77777777" w:rsidR="0060559B" w:rsidRDefault="0060559B" w:rsidP="0060559B">
      <w:r>
        <w:t>Making use of this failsafe strategy, ARK shifted its focus from direct anti-war activism to more general human rights and civil society work within the first years of its existence. Thereby, Paul Stubbs argued:</w:t>
      </w:r>
    </w:p>
    <w:p w14:paraId="5DB89C76" w14:textId="77777777" w:rsidR="0060559B" w:rsidRDefault="0060559B" w:rsidP="0060559B">
      <w:pPr>
        <w:pStyle w:val="Quote"/>
      </w:pPr>
      <w:r>
        <w:lastRenderedPageBreak/>
        <w:t>C</w:t>
      </w:r>
      <w:r w:rsidRPr="006B115E">
        <w:t>rucially,</w:t>
      </w:r>
      <w:r>
        <w:t xml:space="preserve"> [ARK]</w:t>
      </w:r>
      <w:r w:rsidRPr="006B115E">
        <w:t xml:space="preserve"> evolved into a set of more or less defensive projects seeking inter alia to protect the human rights of oppressed groups and individuals, establish the right to conscientious objection, and deal with emerging victims of war including refugees, displaced persons, and abused women. At the same time, it was being squeezed, more or less willingly, into an emerging shape of the non-governmental organization qualifying for grants from international donors.</w:t>
      </w:r>
      <w:r>
        <w:t>’</w:t>
      </w:r>
      <w:r w:rsidRPr="00901F03">
        <w:rPr>
          <w:rStyle w:val="FootnoteReference"/>
          <w:i w:val="0"/>
        </w:rPr>
        <w:footnoteReference w:id="82"/>
      </w:r>
    </w:p>
    <w:p w14:paraId="0E574592" w14:textId="79134EDB" w:rsidR="0060559B" w:rsidRDefault="00106BDE" w:rsidP="0060559B">
      <w:r>
        <w:t xml:space="preserve">Thus, </w:t>
      </w:r>
      <w:r w:rsidR="0060559B">
        <w:t xml:space="preserve">ARK was of constitutive importance </w:t>
      </w:r>
      <w:r>
        <w:t xml:space="preserve">to </w:t>
      </w:r>
      <w:r w:rsidR="0060559B">
        <w:t>Croatian civil society and assumed a tolerated counter-subjective position (‘</w:t>
      </w:r>
      <w:r w:rsidR="0060559B" w:rsidRPr="006B115E">
        <w:t xml:space="preserve">to resist an overwhelming nationalist </w:t>
      </w:r>
      <w:proofErr w:type="spellStart"/>
      <w:r w:rsidR="0060559B">
        <w:t>homogenisation</w:t>
      </w:r>
      <w:proofErr w:type="spellEnd"/>
      <w:r w:rsidR="0060559B">
        <w:t>’) very similar to those taken later by independent cultures.</w:t>
      </w:r>
      <w:r w:rsidR="0060559B">
        <w:rPr>
          <w:rStyle w:val="FootnoteReference"/>
        </w:rPr>
        <w:footnoteReference w:id="83"/>
      </w:r>
    </w:p>
    <w:p w14:paraId="45149854" w14:textId="77777777" w:rsidR="0060559B" w:rsidRDefault="0060559B" w:rsidP="0060559B">
      <w:pPr>
        <w:rPr>
          <w:rFonts w:cstheme="minorHAnsi"/>
          <w:color w:val="000000"/>
        </w:rPr>
      </w:pPr>
    </w:p>
    <w:p w14:paraId="4224A163" w14:textId="57F4942D" w:rsidR="0060559B" w:rsidRDefault="0060559B" w:rsidP="0060559B">
      <w:pPr>
        <w:rPr>
          <w:rFonts w:cstheme="minorHAnsi"/>
          <w:color w:val="000000"/>
        </w:rPr>
      </w:pPr>
      <w:r>
        <w:rPr>
          <w:rFonts w:cstheme="minorHAnsi"/>
          <w:color w:val="000000"/>
        </w:rPr>
        <w:t xml:space="preserve">There is </w:t>
      </w:r>
      <w:r w:rsidR="00106BDE">
        <w:rPr>
          <w:rFonts w:cstheme="minorHAnsi"/>
          <w:color w:val="000000"/>
        </w:rPr>
        <w:t xml:space="preserve">another perceivable </w:t>
      </w:r>
      <w:r>
        <w:rPr>
          <w:rFonts w:cstheme="minorHAnsi"/>
          <w:color w:val="000000"/>
        </w:rPr>
        <w:t xml:space="preserve">connection between ARK and the birth of independent cultures. In 1991, the anti-nationalist fanzine </w:t>
      </w:r>
      <w:proofErr w:type="spellStart"/>
      <w:r w:rsidRPr="00E91706">
        <w:rPr>
          <w:rFonts w:cstheme="minorHAnsi"/>
          <w:i/>
          <w:color w:val="000000"/>
        </w:rPr>
        <w:t>Arkzin</w:t>
      </w:r>
      <w:proofErr w:type="spellEnd"/>
      <w:r>
        <w:rPr>
          <w:rFonts w:cstheme="minorHAnsi"/>
          <w:color w:val="000000"/>
        </w:rPr>
        <w:t xml:space="preserve"> was established in Zagreb, and in 1993 it was adopted as the ‘official’ fanzine of the Peace Movement.</w:t>
      </w:r>
      <w:r>
        <w:rPr>
          <w:rStyle w:val="FootnoteReference"/>
          <w:rFonts w:cstheme="minorHAnsi"/>
          <w:color w:val="000000"/>
        </w:rPr>
        <w:footnoteReference w:id="84"/>
      </w:r>
      <w:r>
        <w:rPr>
          <w:rFonts w:cstheme="minorHAnsi"/>
          <w:color w:val="000000"/>
        </w:rPr>
        <w:t xml:space="preserve"> It started off as a strictly political </w:t>
      </w:r>
      <w:r w:rsidR="0033234F">
        <w:rPr>
          <w:rFonts w:cstheme="minorHAnsi"/>
          <w:color w:val="000000"/>
        </w:rPr>
        <w:t>zine</w:t>
      </w:r>
      <w:r>
        <w:rPr>
          <w:rFonts w:cstheme="minorHAnsi"/>
          <w:color w:val="000000"/>
        </w:rPr>
        <w:t xml:space="preserve"> and later fortnightly newspaper, aesthetically characterized by </w:t>
      </w:r>
      <w:proofErr w:type="spellStart"/>
      <w:r>
        <w:rPr>
          <w:rFonts w:cstheme="minorHAnsi"/>
          <w:color w:val="000000"/>
        </w:rPr>
        <w:t>Dejan</w:t>
      </w:r>
      <w:proofErr w:type="spellEnd"/>
      <w:r>
        <w:rPr>
          <w:rFonts w:cstheme="minorHAnsi"/>
          <w:color w:val="000000"/>
        </w:rPr>
        <w:t xml:space="preserve"> </w:t>
      </w:r>
      <w:proofErr w:type="spellStart"/>
      <w:r>
        <w:rPr>
          <w:rFonts w:cstheme="minorHAnsi"/>
          <w:color w:val="000000"/>
        </w:rPr>
        <w:t>Kršić’s</w:t>
      </w:r>
      <w:proofErr w:type="spellEnd"/>
      <w:r>
        <w:rPr>
          <w:rFonts w:cstheme="minorHAnsi"/>
          <w:color w:val="000000"/>
        </w:rPr>
        <w:t xml:space="preserve"> experimental design and regular features of de-skilled political cartoons.</w:t>
      </w:r>
      <w:r>
        <w:rPr>
          <w:rStyle w:val="FootnoteReference"/>
          <w:rFonts w:cstheme="minorHAnsi"/>
          <w:color w:val="000000"/>
        </w:rPr>
        <w:footnoteReference w:id="85"/>
      </w:r>
      <w:r>
        <w:rPr>
          <w:rFonts w:cstheme="minorHAnsi"/>
          <w:color w:val="000000"/>
        </w:rPr>
        <w:t xml:space="preserve"> Soon after its establishment, still during war-time, it started including discussions around </w:t>
      </w:r>
      <w:r>
        <w:t>new media and performance art, prostitution, electronic music, and other socio-cultural matters associated mainly with youth and protest culture</w:t>
      </w:r>
      <w:r>
        <w:rPr>
          <w:rFonts w:cstheme="minorHAnsi"/>
          <w:color w:val="000000"/>
        </w:rPr>
        <w:t>.</w:t>
      </w:r>
      <w:r>
        <w:rPr>
          <w:rStyle w:val="FootnoteReference"/>
          <w:rFonts w:cstheme="minorHAnsi"/>
          <w:color w:val="000000"/>
        </w:rPr>
        <w:footnoteReference w:id="86"/>
      </w:r>
    </w:p>
    <w:p w14:paraId="125028C3" w14:textId="77777777" w:rsidR="0060559B" w:rsidRDefault="0060559B" w:rsidP="0060559B">
      <w:pPr>
        <w:rPr>
          <w:rFonts w:cstheme="minorHAnsi"/>
          <w:color w:val="000000"/>
        </w:rPr>
      </w:pPr>
    </w:p>
    <w:p w14:paraId="2838737E" w14:textId="77777777" w:rsidR="0060559B" w:rsidRDefault="0060559B" w:rsidP="0060559B">
      <w:pPr>
        <w:spacing w:line="240" w:lineRule="auto"/>
      </w:pPr>
      <w:r>
        <w:rPr>
          <w:noProof/>
        </w:rPr>
        <w:lastRenderedPageBreak/>
        <w:drawing>
          <wp:inline distT="0" distB="0" distL="0" distR="0" wp14:anchorId="7C5EF40D" wp14:editId="61C58C95">
            <wp:extent cx="2827615" cy="4215088"/>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6 at 18.03.40.png"/>
                    <pic:cNvPicPr/>
                  </pic:nvPicPr>
                  <pic:blipFill>
                    <a:blip r:embed="rId18">
                      <a:extLst>
                        <a:ext uri="{28A0092B-C50C-407E-A947-70E740481C1C}">
                          <a14:useLocalDpi xmlns:a14="http://schemas.microsoft.com/office/drawing/2010/main" val="0"/>
                        </a:ext>
                      </a:extLst>
                    </a:blip>
                    <a:stretch>
                      <a:fillRect/>
                    </a:stretch>
                  </pic:blipFill>
                  <pic:spPr>
                    <a:xfrm>
                      <a:off x="0" y="0"/>
                      <a:ext cx="2846427" cy="4243131"/>
                    </a:xfrm>
                    <a:prstGeom prst="rect">
                      <a:avLst/>
                    </a:prstGeom>
                  </pic:spPr>
                </pic:pic>
              </a:graphicData>
            </a:graphic>
          </wp:inline>
        </w:drawing>
      </w:r>
      <w:r>
        <w:rPr>
          <w:noProof/>
        </w:rPr>
        <w:drawing>
          <wp:inline distT="0" distB="0" distL="0" distR="0" wp14:anchorId="72AF25B0" wp14:editId="4445D0EA">
            <wp:extent cx="2822026" cy="421207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18.03.58.png"/>
                    <pic:cNvPicPr/>
                  </pic:nvPicPr>
                  <pic:blipFill>
                    <a:blip r:embed="rId19">
                      <a:extLst>
                        <a:ext uri="{28A0092B-C50C-407E-A947-70E740481C1C}">
                          <a14:useLocalDpi xmlns:a14="http://schemas.microsoft.com/office/drawing/2010/main" val="0"/>
                        </a:ext>
                      </a:extLst>
                    </a:blip>
                    <a:stretch>
                      <a:fillRect/>
                    </a:stretch>
                  </pic:blipFill>
                  <pic:spPr>
                    <a:xfrm>
                      <a:off x="0" y="0"/>
                      <a:ext cx="2845421" cy="4246995"/>
                    </a:xfrm>
                    <a:prstGeom prst="rect">
                      <a:avLst/>
                    </a:prstGeom>
                  </pic:spPr>
                </pic:pic>
              </a:graphicData>
            </a:graphic>
          </wp:inline>
        </w:drawing>
      </w:r>
      <w:r>
        <w:br/>
        <w:t xml:space="preserve">Full-spread article instructing the production of graffities, </w:t>
      </w:r>
      <w:proofErr w:type="spellStart"/>
      <w:r>
        <w:rPr>
          <w:i/>
        </w:rPr>
        <w:t>Arkzin</w:t>
      </w:r>
      <w:proofErr w:type="spellEnd"/>
      <w:r>
        <w:rPr>
          <w:i/>
        </w:rPr>
        <w:t xml:space="preserve">: Magazine of the Croatian Anti-War Campaign, </w:t>
      </w:r>
      <w:r>
        <w:t xml:space="preserve">no. 11, 1994, p. 16-17. Accessed through </w:t>
      </w:r>
      <w:hyperlink r:id="rId20" w:history="1">
        <w:r w:rsidRPr="00ED33FA">
          <w:rPr>
            <w:rStyle w:val="Hyperlink"/>
          </w:rPr>
          <w:t>https://monoskop.org/media/text/arkzin/arkzin_II_11.pdf</w:t>
        </w:r>
      </w:hyperlink>
      <w:r>
        <w:t xml:space="preserve">. </w:t>
      </w:r>
    </w:p>
    <w:p w14:paraId="18B37A86" w14:textId="77777777" w:rsidR="0060559B" w:rsidRDefault="0060559B" w:rsidP="0060559B">
      <w:pPr>
        <w:spacing w:line="240" w:lineRule="auto"/>
        <w:rPr>
          <w:b/>
        </w:rPr>
      </w:pPr>
      <w:r>
        <w:rPr>
          <w:b/>
          <w:noProof/>
        </w:rPr>
        <w:lastRenderedPageBreak/>
        <w:drawing>
          <wp:inline distT="0" distB="0" distL="0" distR="0" wp14:anchorId="456C8423" wp14:editId="6F161877">
            <wp:extent cx="4409700" cy="628406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18.23.15.png"/>
                    <pic:cNvPicPr/>
                  </pic:nvPicPr>
                  <pic:blipFill>
                    <a:blip r:embed="rId21">
                      <a:extLst>
                        <a:ext uri="{28A0092B-C50C-407E-A947-70E740481C1C}">
                          <a14:useLocalDpi xmlns:a14="http://schemas.microsoft.com/office/drawing/2010/main" val="0"/>
                        </a:ext>
                      </a:extLst>
                    </a:blip>
                    <a:stretch>
                      <a:fillRect/>
                    </a:stretch>
                  </pic:blipFill>
                  <pic:spPr>
                    <a:xfrm>
                      <a:off x="0" y="0"/>
                      <a:ext cx="4427061" cy="6308808"/>
                    </a:xfrm>
                    <a:prstGeom prst="rect">
                      <a:avLst/>
                    </a:prstGeom>
                  </pic:spPr>
                </pic:pic>
              </a:graphicData>
            </a:graphic>
          </wp:inline>
        </w:drawing>
      </w:r>
    </w:p>
    <w:p w14:paraId="387020AD" w14:textId="77777777" w:rsidR="0060559B" w:rsidRDefault="0060559B" w:rsidP="0060559B">
      <w:pPr>
        <w:spacing w:line="240" w:lineRule="auto"/>
      </w:pPr>
      <w:proofErr w:type="spellStart"/>
      <w:r w:rsidRPr="00B45ABA">
        <w:rPr>
          <w:i/>
        </w:rPr>
        <w:t>Arkzin</w:t>
      </w:r>
      <w:proofErr w:type="spellEnd"/>
      <w:r w:rsidRPr="00B45ABA">
        <w:rPr>
          <w:i/>
        </w:rPr>
        <w:t>:</w:t>
      </w:r>
      <w:r>
        <w:t xml:space="preserve"> </w:t>
      </w:r>
      <w:r>
        <w:rPr>
          <w:i/>
        </w:rPr>
        <w:t xml:space="preserve">Political Pop </w:t>
      </w:r>
      <w:proofErr w:type="spellStart"/>
      <w:r>
        <w:rPr>
          <w:i/>
        </w:rPr>
        <w:t>Megazin</w:t>
      </w:r>
      <w:proofErr w:type="spellEnd"/>
      <w:r>
        <w:rPr>
          <w:i/>
        </w:rPr>
        <w:t xml:space="preserve">, </w:t>
      </w:r>
      <w:r>
        <w:t>vol. 4, no. 1, August 1997, p. 52.</w:t>
      </w:r>
    </w:p>
    <w:p w14:paraId="40A256F4" w14:textId="77777777" w:rsidR="0060559B" w:rsidRDefault="0060559B" w:rsidP="0060559B">
      <w:pPr>
        <w:ind w:firstLine="720"/>
        <w:rPr>
          <w:rFonts w:cstheme="minorHAnsi"/>
          <w:color w:val="000000"/>
        </w:rPr>
      </w:pPr>
    </w:p>
    <w:p w14:paraId="2EEE9AC5" w14:textId="03E12E18" w:rsidR="0060559B" w:rsidRPr="008D1759" w:rsidRDefault="0060559B" w:rsidP="0060559B">
      <w:pPr>
        <w:rPr>
          <w:rFonts w:cstheme="minorHAnsi"/>
          <w:color w:val="000000"/>
        </w:rPr>
      </w:pPr>
      <w:r>
        <w:rPr>
          <w:rFonts w:cstheme="minorHAnsi"/>
          <w:color w:val="000000"/>
        </w:rPr>
        <w:t xml:space="preserve">In 1997 and 1998, </w:t>
      </w:r>
      <w:proofErr w:type="spellStart"/>
      <w:r w:rsidRPr="00E91706">
        <w:rPr>
          <w:rFonts w:cstheme="minorHAnsi"/>
          <w:i/>
          <w:color w:val="000000"/>
        </w:rPr>
        <w:t>Arkzin</w:t>
      </w:r>
      <w:proofErr w:type="spellEnd"/>
      <w:r>
        <w:rPr>
          <w:rFonts w:cstheme="minorHAnsi"/>
          <w:color w:val="000000"/>
        </w:rPr>
        <w:t xml:space="preserve"> published several issues as a radical pop culture magazine, expanding even more on issues of radical culture and theory, such as the relation between the internet, visual art, and soft porn.</w:t>
      </w:r>
      <w:r>
        <w:rPr>
          <w:rStyle w:val="FootnoteReference"/>
          <w:rFonts w:cstheme="minorHAnsi"/>
          <w:color w:val="000000"/>
        </w:rPr>
        <w:footnoteReference w:id="87"/>
      </w:r>
      <w:r>
        <w:rPr>
          <w:rFonts w:cstheme="minorHAnsi"/>
          <w:color w:val="000000"/>
        </w:rPr>
        <w:t xml:space="preserve"> It included articles by Boris </w:t>
      </w:r>
      <w:proofErr w:type="spellStart"/>
      <w:r>
        <w:rPr>
          <w:rFonts w:cstheme="minorHAnsi"/>
          <w:color w:val="000000"/>
        </w:rPr>
        <w:t>Buden</w:t>
      </w:r>
      <w:proofErr w:type="spellEnd"/>
      <w:r>
        <w:rPr>
          <w:rFonts w:cstheme="minorHAnsi"/>
          <w:color w:val="000000"/>
        </w:rPr>
        <w:t xml:space="preserve">, </w:t>
      </w:r>
      <w:proofErr w:type="spellStart"/>
      <w:r>
        <w:rPr>
          <w:rFonts w:cstheme="minorHAnsi"/>
          <w:color w:val="000000"/>
        </w:rPr>
        <w:t>Slavoj</w:t>
      </w:r>
      <w:proofErr w:type="spellEnd"/>
      <w:r>
        <w:rPr>
          <w:rFonts w:cstheme="minorHAnsi"/>
          <w:color w:val="000000"/>
        </w:rPr>
        <w:t xml:space="preserve"> </w:t>
      </w:r>
      <w:proofErr w:type="spellStart"/>
      <w:r>
        <w:rPr>
          <w:rFonts w:cstheme="minorHAnsi"/>
          <w:color w:val="000000"/>
        </w:rPr>
        <w:t>Žižek</w:t>
      </w:r>
      <w:proofErr w:type="spellEnd"/>
      <w:r>
        <w:rPr>
          <w:rFonts w:cstheme="minorHAnsi"/>
          <w:color w:val="000000"/>
        </w:rPr>
        <w:t xml:space="preserve">, and Geert </w:t>
      </w:r>
      <w:proofErr w:type="spellStart"/>
      <w:r>
        <w:rPr>
          <w:rFonts w:cstheme="minorHAnsi"/>
          <w:color w:val="000000"/>
        </w:rPr>
        <w:t>Lovink</w:t>
      </w:r>
      <w:proofErr w:type="spellEnd"/>
      <w:r>
        <w:rPr>
          <w:rFonts w:cstheme="minorHAnsi"/>
          <w:color w:val="000000"/>
        </w:rPr>
        <w:t xml:space="preserve">, amongst others. </w:t>
      </w:r>
      <w:proofErr w:type="spellStart"/>
      <w:r>
        <w:rPr>
          <w:rFonts w:cstheme="minorHAnsi"/>
          <w:color w:val="000000"/>
        </w:rPr>
        <w:t>Klaudio</w:t>
      </w:r>
      <w:proofErr w:type="spellEnd"/>
      <w:r>
        <w:rPr>
          <w:rFonts w:cstheme="minorHAnsi"/>
          <w:color w:val="000000"/>
        </w:rPr>
        <w:t xml:space="preserve"> </w:t>
      </w:r>
      <w:proofErr w:type="spellStart"/>
      <w:r>
        <w:rPr>
          <w:rFonts w:cstheme="minorHAnsi"/>
          <w:color w:val="000000"/>
        </w:rPr>
        <w:t>Štefančić</w:t>
      </w:r>
      <w:proofErr w:type="spellEnd"/>
      <w:r>
        <w:rPr>
          <w:rFonts w:cstheme="minorHAnsi"/>
          <w:color w:val="000000"/>
        </w:rPr>
        <w:t xml:space="preserve"> remarked that </w:t>
      </w:r>
      <w:proofErr w:type="spellStart"/>
      <w:r w:rsidRPr="00E91706">
        <w:rPr>
          <w:rFonts w:cstheme="minorHAnsi"/>
          <w:i/>
          <w:color w:val="000000"/>
        </w:rPr>
        <w:t>Arkzin</w:t>
      </w:r>
      <w:proofErr w:type="spellEnd"/>
      <w:r>
        <w:rPr>
          <w:rFonts w:cstheme="minorHAnsi"/>
          <w:color w:val="000000"/>
        </w:rPr>
        <w:t xml:space="preserve"> was unique in that it ‘</w:t>
      </w:r>
      <w:r w:rsidRPr="00B45ABA">
        <w:rPr>
          <w:rFonts w:cstheme="minorHAnsi"/>
          <w:color w:val="000000"/>
        </w:rPr>
        <w:t>was the only magazine that systematically covered events on the international scene of new media by their extensive definition</w:t>
      </w:r>
      <w:r>
        <w:rPr>
          <w:rFonts w:cstheme="minorHAnsi"/>
          <w:color w:val="000000"/>
        </w:rPr>
        <w:t xml:space="preserve"> […]</w:t>
      </w:r>
      <w:r w:rsidRPr="00B45ABA">
        <w:rPr>
          <w:rFonts w:cstheme="minorHAnsi"/>
          <w:color w:val="000000"/>
        </w:rPr>
        <w:t xml:space="preserve">, which included the culture of DJ’s, VJ’s, electronic </w:t>
      </w:r>
      <w:r w:rsidRPr="00B45ABA">
        <w:rPr>
          <w:rFonts w:cstheme="minorHAnsi"/>
          <w:color w:val="000000"/>
        </w:rPr>
        <w:lastRenderedPageBreak/>
        <w:t>music created and distributed via computers, urban club culture</w:t>
      </w:r>
      <w:r>
        <w:rPr>
          <w:rFonts w:cstheme="minorHAnsi"/>
          <w:color w:val="000000"/>
        </w:rPr>
        <w:t>,</w:t>
      </w:r>
      <w:r w:rsidRPr="00B45ABA">
        <w:rPr>
          <w:rFonts w:cstheme="minorHAnsi"/>
          <w:color w:val="000000"/>
        </w:rPr>
        <w:t xml:space="preserve"> etc.</w:t>
      </w:r>
      <w:r>
        <w:rPr>
          <w:rFonts w:cstheme="minorHAnsi"/>
          <w:color w:val="000000"/>
        </w:rPr>
        <w:t>’</w:t>
      </w:r>
      <w:r>
        <w:rPr>
          <w:rStyle w:val="FootnoteReference"/>
          <w:rFonts w:cstheme="minorHAnsi"/>
          <w:color w:val="000000"/>
        </w:rPr>
        <w:footnoteReference w:id="88"/>
      </w:r>
      <w:r>
        <w:rPr>
          <w:rFonts w:cstheme="minorHAnsi"/>
          <w:color w:val="000000"/>
        </w:rPr>
        <w:t xml:space="preserve"> </w:t>
      </w:r>
      <w:r>
        <w:t xml:space="preserve">In fact, this affinity with the broad field of </w:t>
      </w:r>
      <w:r w:rsidR="0033234F">
        <w:t>new</w:t>
      </w:r>
      <w:r>
        <w:t xml:space="preserve"> media had always been a central feature of the Peace Movement.</w:t>
      </w:r>
    </w:p>
    <w:p w14:paraId="12B44006" w14:textId="77777777" w:rsidR="0060559B" w:rsidRDefault="0060559B" w:rsidP="0060559B"/>
    <w:p w14:paraId="2808F275" w14:textId="70B1FAC6" w:rsidR="0060559B" w:rsidRDefault="00106BDE" w:rsidP="0060559B">
      <w:r>
        <w:t xml:space="preserve">Technically speaking, </w:t>
      </w:r>
      <w:r w:rsidR="0060559B">
        <w:t xml:space="preserve">ARK was not a Croatian NGO. Since the law allowing NGOs to be established in Croatia would only be passed in 1995, the NGO behind the Peace Movement was registered in Amsterdam rather than Zagreb, which leads to an important reflection to the Amsterdam-based researcher: there is a significant tradition of cultural exchange between these two cities, which was intensified by the atrocities of the Yugoslav Wars in the 1990s. During this violent period, many artists and intellectuals emigrated from Yugoslavia to the area which was in those years transforming from the actual West into the former West. A small but important Yugoslav diaspora settled in Amsterdam, including people such as Darko Fritz, Sandra </w:t>
      </w:r>
      <w:proofErr w:type="spellStart"/>
      <w:r w:rsidR="0060559B">
        <w:t>Sterle</w:t>
      </w:r>
      <w:proofErr w:type="spellEnd"/>
      <w:r w:rsidR="0060559B">
        <w:t xml:space="preserve">, </w:t>
      </w:r>
      <w:proofErr w:type="spellStart"/>
      <w:r w:rsidR="0060559B">
        <w:t>Dubravka</w:t>
      </w:r>
      <w:proofErr w:type="spellEnd"/>
      <w:r w:rsidR="0060559B">
        <w:t xml:space="preserve"> </w:t>
      </w:r>
      <w:proofErr w:type="spellStart"/>
      <w:r w:rsidR="0060559B">
        <w:t>Ugrešić</w:t>
      </w:r>
      <w:proofErr w:type="spellEnd"/>
      <w:r w:rsidR="0060559B">
        <w:t xml:space="preserve"> and Dan Oki.</w:t>
      </w:r>
    </w:p>
    <w:p w14:paraId="7A4A48E5" w14:textId="77777777" w:rsidR="0060559B" w:rsidRDefault="0060559B" w:rsidP="0060559B">
      <w:pPr>
        <w:ind w:firstLine="720"/>
      </w:pPr>
    </w:p>
    <w:p w14:paraId="0EDB6398" w14:textId="77777777" w:rsidR="0060559B" w:rsidRDefault="0060559B" w:rsidP="0060559B">
      <w:pPr>
        <w:spacing w:line="240" w:lineRule="auto"/>
      </w:pPr>
      <w:r>
        <w:rPr>
          <w:noProof/>
        </w:rPr>
        <w:drawing>
          <wp:inline distT="0" distB="0" distL="0" distR="0" wp14:anchorId="3DB580B2" wp14:editId="7717030E">
            <wp:extent cx="5727700" cy="3580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15 at 15.37.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1886F00" w14:textId="6DAA0AA6" w:rsidR="0060559B" w:rsidRPr="000720DC" w:rsidRDefault="0060559B" w:rsidP="0060559B">
      <w:pPr>
        <w:spacing w:line="240" w:lineRule="auto"/>
        <w:rPr>
          <w:i/>
        </w:rPr>
      </w:pPr>
      <w:r>
        <w:t xml:space="preserve">Still </w:t>
      </w:r>
      <w:r w:rsidR="0056231B">
        <w:t>from</w:t>
      </w:r>
      <w:r>
        <w:t xml:space="preserve"> Darko Fritz, </w:t>
      </w:r>
      <w:r>
        <w:rPr>
          <w:i/>
          <w:iCs/>
        </w:rPr>
        <w:t>I</w:t>
      </w:r>
      <w:r w:rsidRPr="000720DC">
        <w:rPr>
          <w:i/>
          <w:iCs/>
        </w:rPr>
        <w:t xml:space="preserve">llegal </w:t>
      </w:r>
      <w:r>
        <w:rPr>
          <w:i/>
          <w:iCs/>
        </w:rPr>
        <w:t>I</w:t>
      </w:r>
      <w:r w:rsidRPr="000720DC">
        <w:rPr>
          <w:i/>
          <w:iCs/>
        </w:rPr>
        <w:t xml:space="preserve">mmigrants </w:t>
      </w:r>
      <w:proofErr w:type="spellStart"/>
      <w:r>
        <w:rPr>
          <w:i/>
          <w:iCs/>
        </w:rPr>
        <w:t>D</w:t>
      </w:r>
      <w:r w:rsidRPr="000720DC">
        <w:rPr>
          <w:i/>
          <w:iCs/>
        </w:rPr>
        <w:t>is.</w:t>
      </w:r>
      <w:r>
        <w:rPr>
          <w:i/>
          <w:iCs/>
        </w:rPr>
        <w:t>I</w:t>
      </w:r>
      <w:r w:rsidRPr="000720DC">
        <w:rPr>
          <w:i/>
          <w:iCs/>
        </w:rPr>
        <w:t>nformation</w:t>
      </w:r>
      <w:proofErr w:type="spellEnd"/>
      <w:r w:rsidRPr="000720DC">
        <w:rPr>
          <w:i/>
        </w:rPr>
        <w:t xml:space="preserve">, </w:t>
      </w:r>
      <w:r w:rsidRPr="00E82EFF">
        <w:t>2003,</w:t>
      </w:r>
      <w:r w:rsidRPr="000720DC">
        <w:rPr>
          <w:i/>
        </w:rPr>
        <w:t xml:space="preserve"> </w:t>
      </w:r>
      <w:r w:rsidRPr="00E82EFF">
        <w:t>online work</w:t>
      </w:r>
      <w:r w:rsidRPr="000720DC">
        <w:rPr>
          <w:i/>
        </w:rPr>
        <w:t xml:space="preserve">, </w:t>
      </w:r>
      <w:r w:rsidRPr="00E82EFF">
        <w:t>screen</w:t>
      </w:r>
      <w:r>
        <w:t>shot</w:t>
      </w:r>
      <w:r w:rsidRPr="00E82EFF">
        <w:t xml:space="preserve"> from the video</w:t>
      </w:r>
      <w:r w:rsidRPr="000720DC">
        <w:rPr>
          <w:i/>
        </w:rPr>
        <w:t> </w:t>
      </w:r>
      <w:r w:rsidRPr="000720DC">
        <w:rPr>
          <w:i/>
          <w:iCs/>
        </w:rPr>
        <w:t>Migrant Navigator Tools</w:t>
      </w:r>
      <w:r w:rsidRPr="00E82EFF">
        <w:rPr>
          <w:iCs/>
        </w:rPr>
        <w:t>,</w:t>
      </w:r>
      <w:r w:rsidRPr="000720DC">
        <w:rPr>
          <w:i/>
          <w:iCs/>
        </w:rPr>
        <w:t> </w:t>
      </w:r>
      <w:r w:rsidRPr="00E82EFF">
        <w:t>2004, </w:t>
      </w:r>
      <w:hyperlink r:id="rId23" w:history="1">
        <w:r w:rsidRPr="00E82EFF">
          <w:rPr>
            <w:rStyle w:val="Hyperlink"/>
          </w:rPr>
          <w:t>https://vimeo.com/167345081</w:t>
        </w:r>
      </w:hyperlink>
      <w:r w:rsidRPr="00E82EFF">
        <w:t>.</w:t>
      </w:r>
    </w:p>
    <w:p w14:paraId="3A170FFE" w14:textId="77777777" w:rsidR="0060559B" w:rsidRPr="003C0DA3" w:rsidRDefault="0060559B" w:rsidP="0060559B">
      <w:pPr>
        <w:spacing w:line="240" w:lineRule="auto"/>
      </w:pPr>
      <w:r>
        <w:t>Courtesy of the artist.</w:t>
      </w:r>
    </w:p>
    <w:p w14:paraId="21CD5792" w14:textId="77777777" w:rsidR="0060559B" w:rsidRDefault="0060559B" w:rsidP="0060559B">
      <w:pPr>
        <w:ind w:firstLine="720"/>
      </w:pPr>
    </w:p>
    <w:p w14:paraId="5DA53CC7" w14:textId="34042541" w:rsidR="0060559B" w:rsidRDefault="005C422B" w:rsidP="0060559B">
      <w:r>
        <w:t>Media and communication were the main benefits for t</w:t>
      </w:r>
      <w:r w:rsidR="0060559B">
        <w:t xml:space="preserve">he grassroots movement </w:t>
      </w:r>
      <w:r>
        <w:t xml:space="preserve">engendered by </w:t>
      </w:r>
      <w:r w:rsidR="0060559B">
        <w:t xml:space="preserve">this Zagreb-Amsterdam-relationship. </w:t>
      </w:r>
      <w:r>
        <w:t>A</w:t>
      </w:r>
      <w:r w:rsidR="0060559B">
        <w:t xml:space="preserve">ll media in former Yugoslavia </w:t>
      </w:r>
      <w:r>
        <w:t xml:space="preserve">was </w:t>
      </w:r>
      <w:r w:rsidR="0060559B">
        <w:t xml:space="preserve">strictly </w:t>
      </w:r>
      <w:r w:rsidR="0060559B">
        <w:lastRenderedPageBreak/>
        <w:t xml:space="preserve">controlled by the national governments, independent anti-nationalist and anti-war communication across the new borders was extremely hard. </w:t>
      </w:r>
      <w:proofErr w:type="spellStart"/>
      <w:r w:rsidR="0060559B">
        <w:t>ZaMir</w:t>
      </w:r>
      <w:proofErr w:type="spellEnd"/>
      <w:r w:rsidR="0060559B">
        <w:t xml:space="preserve"> was in fact set up by new media artists and activists to facilitate free communication through access to telephone and internet connections via a laptop in the Netherlands. </w:t>
      </w:r>
      <w:r>
        <w:t>E</w:t>
      </w:r>
      <w:r w:rsidR="0060559B">
        <w:t xml:space="preserve">ven though it was a Croatian-language periodical published in Zagreb, three members of </w:t>
      </w:r>
      <w:proofErr w:type="spellStart"/>
      <w:r w:rsidR="0060559B" w:rsidRPr="007B6E66">
        <w:rPr>
          <w:i/>
        </w:rPr>
        <w:t>Arkzin</w:t>
      </w:r>
      <w:r w:rsidR="0060559B">
        <w:t>’s</w:t>
      </w:r>
      <w:proofErr w:type="spellEnd"/>
      <w:r w:rsidR="0060559B">
        <w:t xml:space="preserve"> advisory and editorial boards were either Amsterdam-based or moving between the two cities at the time: </w:t>
      </w:r>
      <w:proofErr w:type="spellStart"/>
      <w:r w:rsidR="0060559B">
        <w:t>Dubravka</w:t>
      </w:r>
      <w:proofErr w:type="spellEnd"/>
      <w:r w:rsidR="0060559B">
        <w:t xml:space="preserve"> </w:t>
      </w:r>
      <w:proofErr w:type="spellStart"/>
      <w:r w:rsidR="0060559B">
        <w:t>Ugrešić</w:t>
      </w:r>
      <w:proofErr w:type="spellEnd"/>
      <w:r w:rsidR="0060559B">
        <w:t xml:space="preserve">, Geert </w:t>
      </w:r>
      <w:proofErr w:type="spellStart"/>
      <w:r w:rsidR="0060559B">
        <w:t>Lovink</w:t>
      </w:r>
      <w:proofErr w:type="spellEnd"/>
      <w:r w:rsidR="0060559B">
        <w:t xml:space="preserve">, and Jo van der </w:t>
      </w:r>
      <w:proofErr w:type="spellStart"/>
      <w:r w:rsidR="0060559B">
        <w:t>Spek</w:t>
      </w:r>
      <w:proofErr w:type="spellEnd"/>
      <w:r w:rsidR="0060559B">
        <w:t xml:space="preserve">. During the first Next 5 Minutes tactical media festival in 1993, which took place in De </w:t>
      </w:r>
      <w:proofErr w:type="spellStart"/>
      <w:r w:rsidR="0060559B">
        <w:t>Balie</w:t>
      </w:r>
      <w:proofErr w:type="spellEnd"/>
      <w:r w:rsidR="0060559B">
        <w:t xml:space="preserve">, Amsterdam, the organization Press Now was set up by journalists and activists with the sole purpose of stimulating independent journalism in (former) Yugoslavia. The biggest tactical media experiment of them all was the establishment of the Independent Media Center (IMC) in 1999, an international network of collectively run critical media outlets. Not only did the entire IMC fiercely critique of the imperial politics of the WTO, but the Dutch </w:t>
      </w:r>
      <w:proofErr w:type="spellStart"/>
      <w:r w:rsidR="0060559B">
        <w:t>IndyMedia</w:t>
      </w:r>
      <w:proofErr w:type="spellEnd"/>
      <w:r w:rsidR="0060559B">
        <w:t xml:space="preserve"> was especially focused on the cultural and political goings-on in former Yugoslavia, where the Kosovo War was still waging. The newly emerging, grassroots, politicized culture of new media transcended national cultures and provided opportunities </w:t>
      </w:r>
      <w:r>
        <w:t xml:space="preserve">for </w:t>
      </w:r>
      <w:r w:rsidR="0060559B">
        <w:t>transnational, transversal action and solidarity between Amsterdam and Zagreb.</w:t>
      </w:r>
    </w:p>
    <w:p w14:paraId="271975BC" w14:textId="77777777" w:rsidR="0060559B" w:rsidRDefault="0060559B" w:rsidP="0060559B"/>
    <w:p w14:paraId="16C6862A" w14:textId="77777777" w:rsidR="0060559B" w:rsidRPr="00646088" w:rsidRDefault="0060559B" w:rsidP="0060559B">
      <w:r>
        <w:t xml:space="preserve">In 1998, some years after the war in Croatia ended, </w:t>
      </w:r>
      <w:proofErr w:type="spellStart"/>
      <w:r w:rsidRPr="00E91706">
        <w:rPr>
          <w:rFonts w:cstheme="minorHAnsi"/>
          <w:i/>
          <w:color w:val="000000"/>
        </w:rPr>
        <w:t>Arkzin</w:t>
      </w:r>
      <w:proofErr w:type="spellEnd"/>
      <w:r>
        <w:rPr>
          <w:rFonts w:cstheme="minorHAnsi"/>
          <w:color w:val="000000"/>
        </w:rPr>
        <w:t xml:space="preserve"> stopped making magazines. Instead, it started publishing books,</w:t>
      </w:r>
      <w:r>
        <w:t xml:space="preserve"> the first of which was a Croatian translation of the </w:t>
      </w:r>
      <w:r>
        <w:rPr>
          <w:i/>
        </w:rPr>
        <w:t xml:space="preserve">Media Archive </w:t>
      </w:r>
      <w:r>
        <w:t xml:space="preserve">by </w:t>
      </w:r>
      <w:proofErr w:type="spellStart"/>
      <w:r>
        <w:t>Adilkno</w:t>
      </w:r>
      <w:proofErr w:type="spellEnd"/>
      <w:r>
        <w:t xml:space="preserve"> (Agency for the Advancement of Illegal Knowledge), a predominantly Dutch squatters’ and writers’ collective with close ties to the Anti-War Movement.</w:t>
      </w:r>
      <w:r>
        <w:rPr>
          <w:rStyle w:val="FootnoteReference"/>
          <w:rFonts w:cstheme="minorHAnsi"/>
          <w:color w:val="000000"/>
        </w:rPr>
        <w:footnoteReference w:id="89"/>
      </w:r>
      <w:r>
        <w:t xml:space="preserve"> In the preface for this Croatian edition of the </w:t>
      </w:r>
      <w:r>
        <w:rPr>
          <w:i/>
        </w:rPr>
        <w:t>Media Archive</w:t>
      </w:r>
      <w:r>
        <w:t xml:space="preserve">, </w:t>
      </w:r>
      <w:proofErr w:type="spellStart"/>
      <w:r>
        <w:t>Adilkno</w:t>
      </w:r>
      <w:proofErr w:type="spellEnd"/>
      <w:r>
        <w:t xml:space="preserve"> wrote</w:t>
      </w:r>
      <w:r>
        <w:rPr>
          <w:rFonts w:cstheme="minorHAnsi"/>
          <w:color w:val="000000"/>
        </w:rPr>
        <w:t xml:space="preserve"> the following media-skeptical reflection:</w:t>
      </w:r>
    </w:p>
    <w:p w14:paraId="5915BD11" w14:textId="77777777" w:rsidR="0060559B" w:rsidRPr="00D519D8" w:rsidRDefault="0060559B" w:rsidP="0060559B">
      <w:pPr>
        <w:pStyle w:val="Quote"/>
      </w:pPr>
      <w:r>
        <w:t xml:space="preserve">It is clear to </w:t>
      </w:r>
      <w:proofErr w:type="spellStart"/>
      <w:r>
        <w:t>Adilkno</w:t>
      </w:r>
      <w:proofErr w:type="spellEnd"/>
      <w:r>
        <w:t xml:space="preserve"> that the war in Former Yugoslavia is the European antipode of the Gulf War. If, there, history seemed to be replaced by video games, here, the age-old human butcher entered the stage. The existential approach of the fellow citizen was in direct opposition to the American </w:t>
      </w:r>
      <w:r>
        <w:lastRenderedPageBreak/>
        <w:t xml:space="preserve">longing for </w:t>
      </w:r>
      <w:proofErr w:type="spellStart"/>
      <w:r>
        <w:t>virtuality</w:t>
      </w:r>
      <w:proofErr w:type="spellEnd"/>
      <w:r>
        <w:t xml:space="preserve">. The media were abused, but the idea of reality just kept nagging away at the conscience of the European </w:t>
      </w:r>
      <w:proofErr w:type="spellStart"/>
      <w:r>
        <w:t>Kulturmensch</w:t>
      </w:r>
      <w:proofErr w:type="spellEnd"/>
      <w:r>
        <w:t>.</w:t>
      </w:r>
      <w:r>
        <w:rPr>
          <w:rStyle w:val="FootnoteReference"/>
          <w:rFonts w:cstheme="minorHAnsi"/>
          <w:i w:val="0"/>
          <w:color w:val="000000"/>
        </w:rPr>
        <w:footnoteReference w:id="90"/>
      </w:r>
    </w:p>
    <w:p w14:paraId="32031DC7" w14:textId="77777777" w:rsidR="0060559B" w:rsidRDefault="0060559B" w:rsidP="0060559B">
      <w:pPr>
        <w:rPr>
          <w:rFonts w:cstheme="minorHAnsi"/>
          <w:color w:val="000000"/>
        </w:rPr>
      </w:pPr>
      <w:r>
        <w:rPr>
          <w:rFonts w:cstheme="minorHAnsi"/>
          <w:color w:val="000000"/>
        </w:rPr>
        <w:t>Media culture – identifier of liberalism – might have had its tactical uses to grassroots organizations, it might have born the promise of liberation, but by now it had somehow become clear that the atrocities of the Yugoslav Wars had been gravely mediatized in documentaries, interviews, and news reports to cater to the (former) Western European fetishism of the real. There was more to the relation between Amsterdam and Zagreb and to the proliferation of liberal-critical values than grassroots solidarity.</w:t>
      </w:r>
    </w:p>
    <w:p w14:paraId="3C9A24A6" w14:textId="77777777" w:rsidR="0060559B" w:rsidRPr="00646088" w:rsidRDefault="0060559B" w:rsidP="0060559B">
      <w:pPr>
        <w:rPr>
          <w:rFonts w:cstheme="minorHAnsi"/>
          <w:color w:val="000000"/>
        </w:rPr>
      </w:pPr>
    </w:p>
    <w:p w14:paraId="007CC77B" w14:textId="296CC703" w:rsidR="0060559B" w:rsidRDefault="00F84CEC" w:rsidP="0060559B">
      <w:pPr>
        <w:pStyle w:val="Heading3"/>
      </w:pPr>
      <w:bookmarkStart w:id="10" w:name="_Toc10724245"/>
      <w:r>
        <w:t xml:space="preserve">1.3.4. </w:t>
      </w:r>
      <w:r w:rsidR="0060559B">
        <w:t>NGO-</w:t>
      </w:r>
      <w:proofErr w:type="spellStart"/>
      <w:r w:rsidR="0060559B">
        <w:t>ization</w:t>
      </w:r>
      <w:bookmarkEnd w:id="10"/>
      <w:proofErr w:type="spellEnd"/>
      <w:r w:rsidR="00A03ECD">
        <w:t>: Perfect Machines and the Managed Avant-Garde</w:t>
      </w:r>
    </w:p>
    <w:p w14:paraId="4DFD5E9F" w14:textId="35D2C680" w:rsidR="0060559B" w:rsidRDefault="0060559B" w:rsidP="0060559B">
      <w:r>
        <w:t xml:space="preserve">Even though Croatia’s national cultural policies were informed by nationalism and neo-conservatism from the start, simultaneous tendencies of neoliberalization inherent to the adopted model of capitalist liberal democracy shaped the social, political and cultural arenas. Within this new state model, there was no possibility of direct oppression of cultural actors outside of the institutional sphere. So, while critical voices were </w:t>
      </w:r>
      <w:r w:rsidR="0045727C">
        <w:t>ousted from</w:t>
      </w:r>
      <w:r>
        <w:t xml:space="preserve"> the institutional sphere, many self-</w:t>
      </w:r>
      <w:r w:rsidR="00BE57E6">
        <w:t>organizing</w:t>
      </w:r>
      <w:r>
        <w:t xml:space="preserve"> cultural workers started to work in the newly established sphere of civil society. These newly emerging actors benefited from the neoliberal aspects of the new Croatian condition, assuming the legal form of the NGO, receiving funding from Western philanthropic foundations, and to some extent territorializing on the expanding market of creative industries.</w:t>
      </w:r>
      <w:r w:rsidRPr="003217E1">
        <w:t xml:space="preserve"> </w:t>
      </w:r>
      <w:r>
        <w:t xml:space="preserve">Next to an increase in grassroots engagement, the disintegration of Yugoslavia caused a large increase of international philanthropic funding for culture, arts, and civil society which was ‘invested’ in the region. The most important fund was the </w:t>
      </w:r>
      <w:r w:rsidR="0045727C">
        <w:t>S</w:t>
      </w:r>
      <w:r w:rsidR="0033234F">
        <w:t xml:space="preserve">oros </w:t>
      </w:r>
      <w:r>
        <w:t>Foundation from New York</w:t>
      </w:r>
      <w:r w:rsidR="00A03ECD">
        <w:t>.</w:t>
      </w:r>
    </w:p>
    <w:p w14:paraId="4F6D765C" w14:textId="356285FB" w:rsidR="00060FA7" w:rsidRDefault="00060FA7" w:rsidP="0060559B"/>
    <w:p w14:paraId="2F0B1FE8" w14:textId="77777777" w:rsidR="00261837" w:rsidRDefault="00060FA7" w:rsidP="0060559B">
      <w:r>
        <w:t xml:space="preserve">The Soros Foundation, established by the American Hungarian stock market broker George Soros, </w:t>
      </w:r>
      <w:r w:rsidR="00A03ECD">
        <w:t>set out to support the post-socialist transition by founding over 20 Open Society Foundations</w:t>
      </w:r>
      <w:r w:rsidR="00C72BCF">
        <w:t xml:space="preserve"> (OSF)</w:t>
      </w:r>
      <w:r w:rsidR="00A03ECD">
        <w:t xml:space="preserve">, one for every post-socialist country except for Hungary, which had two. Thus, inevitably the Open Society Foundation Croatia was founded in 1993. As was the case </w:t>
      </w:r>
      <w:r w:rsidR="00C72BCF">
        <w:t xml:space="preserve">for all </w:t>
      </w:r>
      <w:r w:rsidR="00A03ECD">
        <w:t>Open Society Foundation</w:t>
      </w:r>
      <w:r w:rsidR="00C72BCF">
        <w:t>s, one sub-organization of the OSF Croatia was the Soros Center for Contemporary Art (SSCA).</w:t>
      </w:r>
      <w:r w:rsidR="00F86951">
        <w:t xml:space="preserve"> </w:t>
      </w:r>
      <w:r w:rsidR="00C12389">
        <w:t xml:space="preserve">In most countries, the SSCA was a proponent of the artistic tenet of transition: the transition from socialist realism to ‘contemporary art’. </w:t>
      </w:r>
      <w:r w:rsidR="00261837">
        <w:t>T</w:t>
      </w:r>
      <w:r w:rsidR="00C12389">
        <w:t xml:space="preserve">he </w:t>
      </w:r>
      <w:r w:rsidR="00C12389">
        <w:lastRenderedPageBreak/>
        <w:t xml:space="preserve">former Yugoslavia, </w:t>
      </w:r>
      <w:r w:rsidR="00261837">
        <w:t>of course, was a different case</w:t>
      </w:r>
      <w:r w:rsidR="00C12389">
        <w:t xml:space="preserve">. Except for the brief period between 1945 and 1949, when Tito was more Stalinist than Stalin, Yugoslavia had no official doctrines of artistic production, no forced socialist realism. </w:t>
      </w:r>
      <w:r w:rsidR="00261837">
        <w:t>So, what did the cultural transition in this case represent?</w:t>
      </w:r>
    </w:p>
    <w:p w14:paraId="5278FF0E" w14:textId="77777777" w:rsidR="00261837" w:rsidRDefault="00261837" w:rsidP="0060559B"/>
    <w:p w14:paraId="72D6C2CC" w14:textId="3CEC4742" w:rsidR="00261837" w:rsidRPr="003F1CEA" w:rsidRDefault="00141360" w:rsidP="0060559B">
      <w:r>
        <w:t>T</w:t>
      </w:r>
      <w:r w:rsidR="00261837">
        <w:t xml:space="preserve">he co-founder and former director of the SSCA Chisinau, Octavian </w:t>
      </w:r>
      <w:proofErr w:type="spellStart"/>
      <w:r w:rsidR="00261837">
        <w:t>Esanu</w:t>
      </w:r>
      <w:proofErr w:type="spellEnd"/>
      <w:r w:rsidR="00261837">
        <w:t>, wrote a booklet which</w:t>
      </w:r>
      <w:r w:rsidR="003F1CEA">
        <w:t xml:space="preserve"> like no other</w:t>
      </w:r>
      <w:r w:rsidR="00261837">
        <w:t xml:space="preserve"> </w:t>
      </w:r>
      <w:r w:rsidR="003F1CEA">
        <w:t xml:space="preserve">describes </w:t>
      </w:r>
      <w:r w:rsidR="00261837">
        <w:t xml:space="preserve">the Soros approach to contemporary art. </w:t>
      </w:r>
      <w:r w:rsidR="005F40A5">
        <w:t>To begin with</w:t>
      </w:r>
      <w:r w:rsidR="00261837">
        <w:t xml:space="preserve">, </w:t>
      </w:r>
      <w:proofErr w:type="spellStart"/>
      <w:r w:rsidR="00261837">
        <w:t>Esanu</w:t>
      </w:r>
      <w:proofErr w:type="spellEnd"/>
      <w:r w:rsidR="00261837">
        <w:t xml:space="preserve"> remarks</w:t>
      </w:r>
      <w:r w:rsidR="005F40A5">
        <w:t xml:space="preserve"> that</w:t>
      </w:r>
      <w:r w:rsidR="00261837">
        <w:t xml:space="preserve"> all the non-conformists and cultural dissidents were suddenly called contemporary artists</w:t>
      </w:r>
      <w:r w:rsidR="005F40A5">
        <w:t xml:space="preserve"> by the SCCA</w:t>
      </w:r>
      <w:r w:rsidR="00261837">
        <w:t>.</w:t>
      </w:r>
      <w:r w:rsidR="00261837">
        <w:rPr>
          <w:rStyle w:val="FootnoteReference"/>
        </w:rPr>
        <w:footnoteReference w:id="91"/>
      </w:r>
      <w:r w:rsidR="005F40A5">
        <w:t xml:space="preserve"> </w:t>
      </w:r>
      <w:r w:rsidR="003F1CEA">
        <w:t>The foundation</w:t>
      </w:r>
      <w:r w:rsidR="005F40A5">
        <w:t xml:space="preserve"> thereby adopted a discourse which arose in early the 20th-century UK and US and which was notedly </w:t>
      </w:r>
      <w:r w:rsidR="003F1CEA">
        <w:t>adverse to</w:t>
      </w:r>
      <w:r w:rsidR="005F40A5">
        <w:t xml:space="preserve"> that of ‘modern art’.</w:t>
      </w:r>
      <w:r w:rsidR="00E91B4A">
        <w:rPr>
          <w:rStyle w:val="FootnoteReference"/>
        </w:rPr>
        <w:footnoteReference w:id="92"/>
      </w:r>
      <w:r w:rsidR="005F40A5">
        <w:t xml:space="preserve"> If, under modernism, artistic life was dominated by a few highly visible artist personas, contemporary art is </w:t>
      </w:r>
      <w:r w:rsidR="003F1CEA">
        <w:t>run</w:t>
      </w:r>
      <w:r w:rsidR="005F40A5">
        <w:t xml:space="preserve"> by an invisible workforce of mediators, curators, </w:t>
      </w:r>
      <w:r w:rsidR="003F1CEA">
        <w:t xml:space="preserve">and managers. Rather than by utopian ideas or activism, contemporary art is determined by the regulating structures of civil society and the market (gallery, fair, museum): it is free of ideological or propagandistic constraints and therefore </w:t>
      </w:r>
      <w:r w:rsidR="003F1CEA">
        <w:rPr>
          <w:i/>
          <w:iCs/>
        </w:rPr>
        <w:t xml:space="preserve">open. </w:t>
      </w:r>
      <w:r w:rsidR="003F1CEA">
        <w:t>With the idea of contemporary art, the SCCA introduced the Western model of the ‘managed avant-garde’.</w:t>
      </w:r>
      <w:r w:rsidR="00152C9A">
        <w:t xml:space="preserve"> It did so by postulating three very clear goals for the SCCA Network: ‘1) to promote contemporary art […] 2) to exchange information among its members 3) to organize an annual festival or exhibition’.</w:t>
      </w:r>
      <w:r w:rsidR="00152C9A">
        <w:rPr>
          <w:rStyle w:val="FootnoteReference"/>
        </w:rPr>
        <w:footnoteReference w:id="93"/>
      </w:r>
      <w:r w:rsidR="00152C9A">
        <w:t xml:space="preserve"> The SCCA was a smoothly running PR machine for contemporary art striving towards </w:t>
      </w:r>
      <w:r>
        <w:t>an</w:t>
      </w:r>
      <w:r w:rsidR="00152C9A">
        <w:t xml:space="preserve"> open society.</w:t>
      </w:r>
    </w:p>
    <w:p w14:paraId="40166A47" w14:textId="1FFCD6D9" w:rsidR="0060559B" w:rsidRDefault="0060559B" w:rsidP="0060559B"/>
    <w:p w14:paraId="41CAFF39" w14:textId="763A550C" w:rsidR="00F86951" w:rsidRDefault="00152C9A" w:rsidP="0060559B">
      <w:r>
        <w:t xml:space="preserve">What did this mean on the ground in Croatia? </w:t>
      </w:r>
      <w:r w:rsidR="00AF6D61">
        <w:t xml:space="preserve">Soros singlehandedly financed a boom of a </w:t>
      </w:r>
      <w:r w:rsidR="001D5023">
        <w:t xml:space="preserve">wide range of </w:t>
      </w:r>
      <w:r w:rsidR="00AF6D61">
        <w:t>non-governmental organizations,</w:t>
      </w:r>
      <w:r w:rsidR="00507AFD">
        <w:t xml:space="preserve"> amongst which MAMA Multimedia Institute and the Anti-War Campaign. </w:t>
      </w:r>
      <w:r w:rsidR="00F86951">
        <w:t xml:space="preserve">The </w:t>
      </w:r>
      <w:r w:rsidR="00507AFD">
        <w:t xml:space="preserve">Center for Contemporary Art </w:t>
      </w:r>
      <w:r w:rsidR="00F86951">
        <w:t>funded international residencies for Croatian artists, organized topical exhibitions, and built up archives of documentation on contemporary artistic productions.</w:t>
      </w:r>
      <w:r w:rsidR="00F86951">
        <w:rPr>
          <w:rStyle w:val="FootnoteReference"/>
          <w:rFonts w:asciiTheme="minorHAnsi" w:hAnsiTheme="minorHAnsi"/>
        </w:rPr>
        <w:footnoteReference w:id="94"/>
      </w:r>
      <w:r w:rsidR="00F86951" w:rsidRPr="00636068">
        <w:t xml:space="preserve"> </w:t>
      </w:r>
      <w:r w:rsidR="00F86951">
        <w:t xml:space="preserve">Moreover, </w:t>
      </w:r>
      <w:r w:rsidR="00507AFD">
        <w:t>it</w:t>
      </w:r>
      <w:r w:rsidR="00F86951">
        <w:t xml:space="preserve"> supported</w:t>
      </w:r>
      <w:r w:rsidR="00507AFD">
        <w:t xml:space="preserve"> already existing</w:t>
      </w:r>
      <w:r w:rsidR="00F86951">
        <w:t xml:space="preserve"> NGOs such as </w:t>
      </w:r>
      <w:proofErr w:type="spellStart"/>
      <w:r w:rsidR="00F86951" w:rsidRPr="00636068">
        <w:t>Atelijeri</w:t>
      </w:r>
      <w:proofErr w:type="spellEnd"/>
      <w:r w:rsidR="00F86951" w:rsidRPr="00636068">
        <w:t xml:space="preserve"> </w:t>
      </w:r>
      <w:proofErr w:type="spellStart"/>
      <w:r w:rsidR="00F86951" w:rsidRPr="00636068">
        <w:t>Lazareti</w:t>
      </w:r>
      <w:proofErr w:type="spellEnd"/>
      <w:r w:rsidR="00F86951" w:rsidRPr="00636068">
        <w:t xml:space="preserve"> in Dubrovnik</w:t>
      </w:r>
      <w:r w:rsidR="00F86951">
        <w:t xml:space="preserve"> and other important organizations – </w:t>
      </w:r>
      <w:r w:rsidR="00F86951">
        <w:lastRenderedPageBreak/>
        <w:t>both financially and by facilitating collaborations</w:t>
      </w:r>
      <w:r w:rsidR="00F86951" w:rsidRPr="00636068">
        <w:t>.</w:t>
      </w:r>
      <w:r w:rsidR="00F86951" w:rsidRPr="00636068">
        <w:rPr>
          <w:vertAlign w:val="superscript"/>
        </w:rPr>
        <w:footnoteReference w:id="95"/>
      </w:r>
      <w:r w:rsidR="00F86951">
        <w:t xml:space="preserve"> This </w:t>
      </w:r>
      <w:r w:rsidR="00505DA5">
        <w:t xml:space="preserve">influx of money and expertise </w:t>
      </w:r>
      <w:r w:rsidR="00F86951">
        <w:t>created the space for many new, young, experimental actors in Zagreb’s cultural life to establish themselves as cultural professionals, and a</w:t>
      </w:r>
      <w:r w:rsidR="00F86951" w:rsidRPr="00F653B4">
        <w:t xml:space="preserve"> diversification of the cultural field </w:t>
      </w:r>
      <w:r w:rsidR="00F86951">
        <w:t xml:space="preserve">took place in the 1990s. According to </w:t>
      </w:r>
      <w:proofErr w:type="spellStart"/>
      <w:r w:rsidR="00F86951">
        <w:t>Emina</w:t>
      </w:r>
      <w:proofErr w:type="spellEnd"/>
      <w:r w:rsidR="00F86951">
        <w:t xml:space="preserve"> </w:t>
      </w:r>
      <w:proofErr w:type="spellStart"/>
      <w:r w:rsidR="00F86951">
        <w:t>Višnić</w:t>
      </w:r>
      <w:proofErr w:type="spellEnd"/>
      <w:r w:rsidR="00F86951">
        <w:t>, these</w:t>
      </w:r>
      <w:r w:rsidR="00F86951" w:rsidRPr="00F653B4">
        <w:t xml:space="preserve"> new ‘organizations were mostly self-centered, they worked more or less independently, and the whole field of became atomized’.</w:t>
      </w:r>
      <w:r w:rsidR="00F86951">
        <w:rPr>
          <w:rStyle w:val="FootnoteReference"/>
        </w:rPr>
        <w:footnoteReference w:id="96"/>
      </w:r>
    </w:p>
    <w:p w14:paraId="33C22463" w14:textId="77777777" w:rsidR="00F86951" w:rsidRDefault="00F86951" w:rsidP="0060559B"/>
    <w:p w14:paraId="5A8B6381" w14:textId="56748064" w:rsidR="00C72BCF" w:rsidRDefault="00505DA5" w:rsidP="0060559B">
      <w:r>
        <w:t xml:space="preserve">So, while the institutional cultural sphere was cleansed of dissidents, new opportunities for subaltern voices to speak arose outside of it. </w:t>
      </w:r>
      <w:r w:rsidR="0060559B">
        <w:t xml:space="preserve">It seems that this </w:t>
      </w:r>
      <w:r w:rsidR="0060559B">
        <w:rPr>
          <w:rFonts w:cstheme="minorHAnsi"/>
        </w:rPr>
        <w:t xml:space="preserve">simultaneous </w:t>
      </w:r>
      <w:r w:rsidR="0045727C">
        <w:rPr>
          <w:rFonts w:cstheme="minorHAnsi"/>
        </w:rPr>
        <w:t xml:space="preserve">withdrawal </w:t>
      </w:r>
      <w:r w:rsidR="0060559B">
        <w:rPr>
          <w:rFonts w:cstheme="minorHAnsi"/>
        </w:rPr>
        <w:t xml:space="preserve">from the institutional sphere and re-politicization of culture in civil society </w:t>
      </w:r>
      <w:r w:rsidR="0060559B">
        <w:t xml:space="preserve">during the transitional crisis is best characterized as autonomist. </w:t>
      </w:r>
      <w:r w:rsidR="0045727C">
        <w:t>In spite of this,</w:t>
      </w:r>
      <w:r w:rsidR="0060559B">
        <w:t xml:space="preserve"> there was</w:t>
      </w:r>
      <w:r w:rsidR="0045727C">
        <w:t xml:space="preserve"> not</w:t>
      </w:r>
      <w:r w:rsidR="0060559B">
        <w:t xml:space="preserve"> a generally anarchist, tautologically self-affirmative or anti-social attitude amongst these organizations. On the contrary, </w:t>
      </w:r>
      <w:r w:rsidR="00C72BCF">
        <w:t xml:space="preserve">it seems that </w:t>
      </w:r>
      <w:r w:rsidR="0060559B">
        <w:t xml:space="preserve">independent cultural workers often embraced the promises of the post-socialist transition and the introduction of liberal democracy. Goran </w:t>
      </w:r>
      <w:proofErr w:type="spellStart"/>
      <w:r w:rsidR="0060559B">
        <w:t>Sergej</w:t>
      </w:r>
      <w:proofErr w:type="spellEnd"/>
      <w:r w:rsidR="0060559B">
        <w:t xml:space="preserve"> </w:t>
      </w:r>
      <w:proofErr w:type="spellStart"/>
      <w:r w:rsidR="0060559B">
        <w:t>Pristaš</w:t>
      </w:r>
      <w:proofErr w:type="spellEnd"/>
      <w:r w:rsidR="0060559B">
        <w:t>, who was active in the independent Center for Drama Arts since 1996, characterize</w:t>
      </w:r>
      <w:r w:rsidR="00F86951">
        <w:t>d</w:t>
      </w:r>
      <w:r w:rsidR="0060559B">
        <w:t xml:space="preserve"> this period as one of ‘proceduralism’: ‘a period in which [independent cultures] leaned on the legacies of democratic decision-making’.</w:t>
      </w:r>
      <w:r w:rsidR="0060559B">
        <w:rPr>
          <w:rStyle w:val="FootnoteReference"/>
        </w:rPr>
        <w:footnoteReference w:id="97"/>
      </w:r>
    </w:p>
    <w:p w14:paraId="1A1471FA" w14:textId="77777777" w:rsidR="00C72BCF" w:rsidRDefault="00C72BCF" w:rsidP="0060559B"/>
    <w:p w14:paraId="670C0399" w14:textId="4B1BF8E8" w:rsidR="00E04C66" w:rsidRDefault="00C72BCF" w:rsidP="0060559B">
      <w:r>
        <w:t xml:space="preserve">Now, the question is why this proceduralism of the cultural transition towards the ‘open society’ was embraced by artists and activists alike in Croatia. At least partly, </w:t>
      </w:r>
      <w:r w:rsidR="00E04C66">
        <w:t xml:space="preserve">they were motivated </w:t>
      </w:r>
      <w:r>
        <w:t>by idealistic reasons</w:t>
      </w:r>
      <w:r w:rsidR="0060559B">
        <w:t xml:space="preserve">, </w:t>
      </w:r>
      <w:r w:rsidR="00E04C66">
        <w:t>arguing that the idea of open society was aligned with the legacies</w:t>
      </w:r>
      <w:r w:rsidR="0060559B">
        <w:t xml:space="preserve"> </w:t>
      </w:r>
      <w:r w:rsidR="00E04C66">
        <w:t>of</w:t>
      </w:r>
      <w:r w:rsidR="0060559B">
        <w:t xml:space="preserve"> anti-nationalism</w:t>
      </w:r>
      <w:r w:rsidR="0045727C">
        <w:t xml:space="preserve"> and</w:t>
      </w:r>
      <w:r w:rsidR="0060559B">
        <w:t xml:space="preserve"> anti-fascism</w:t>
      </w:r>
      <w:r w:rsidR="00E04C66">
        <w:t xml:space="preserve"> they supported</w:t>
      </w:r>
      <w:r w:rsidR="0060559B">
        <w:t>.</w:t>
      </w:r>
      <w:r>
        <w:t xml:space="preserve"> As Geert </w:t>
      </w:r>
      <w:proofErr w:type="spellStart"/>
      <w:r>
        <w:t>Lovink</w:t>
      </w:r>
      <w:proofErr w:type="spellEnd"/>
      <w:r>
        <w:t xml:space="preserve"> put it, the SSCA was a ‘perfect machine’ for the emancipation of subaltern voices.</w:t>
      </w:r>
      <w:r>
        <w:rPr>
          <w:rStyle w:val="FootnoteReference"/>
        </w:rPr>
        <w:footnoteReference w:id="98"/>
      </w:r>
      <w:r w:rsidR="00E04C66">
        <w:t xml:space="preserve"> </w:t>
      </w:r>
      <w:r w:rsidR="0060559B">
        <w:t xml:space="preserve">However, there was also a pragmatic element to </w:t>
      </w:r>
      <w:r w:rsidR="0045727C">
        <w:t>embracing an</w:t>
      </w:r>
      <w:r w:rsidR="0060559B">
        <w:t xml:space="preserve"> ‘open society’-discourse</w:t>
      </w:r>
      <w:r w:rsidR="00E04C66">
        <w:t xml:space="preserve"> in former Yugoslavia</w:t>
      </w:r>
      <w:r w:rsidR="0060559B">
        <w:t>.</w:t>
      </w:r>
      <w:r w:rsidR="004A6066">
        <w:t xml:space="preserve"> </w:t>
      </w:r>
      <w:r w:rsidR="00D50E22">
        <w:t>I</w:t>
      </w:r>
      <w:r w:rsidR="00D50E22" w:rsidRPr="007D7586">
        <w:t>nternationally funded foundations</w:t>
      </w:r>
      <w:r>
        <w:t xml:space="preserve"> </w:t>
      </w:r>
      <w:r w:rsidR="00D50E22">
        <w:t>were</w:t>
      </w:r>
      <w:r w:rsidR="00E04C66">
        <w:t xml:space="preserve"> necessarily</w:t>
      </w:r>
      <w:r w:rsidR="00D50E22">
        <w:t xml:space="preserve"> a</w:t>
      </w:r>
      <w:r w:rsidR="0060559B" w:rsidRPr="007D7586">
        <w:t xml:space="preserve"> constitutive part of </w:t>
      </w:r>
      <w:r>
        <w:t>the newly</w:t>
      </w:r>
      <w:r w:rsidR="0060559B">
        <w:t xml:space="preserve"> emerging</w:t>
      </w:r>
      <w:r w:rsidR="0060559B" w:rsidRPr="007D7586">
        <w:t xml:space="preserve"> </w:t>
      </w:r>
      <w:r w:rsidR="004A6066">
        <w:t>parallel</w:t>
      </w:r>
      <w:r w:rsidR="0060559B" w:rsidRPr="007D7586">
        <w:t xml:space="preserve"> system</w:t>
      </w:r>
      <w:r>
        <w:t xml:space="preserve"> in a country ruled by chaos</w:t>
      </w:r>
      <w:r w:rsidR="00214633">
        <w:t>.</w:t>
      </w:r>
      <w:r w:rsidR="00214633" w:rsidRPr="003217E1">
        <w:t xml:space="preserve"> </w:t>
      </w:r>
      <w:r w:rsidR="0060559B">
        <w:t>During the war-torn 1990s, the</w:t>
      </w:r>
      <w:r w:rsidR="0060559B" w:rsidRPr="00636068">
        <w:t xml:space="preserve"> SCCA was one of </w:t>
      </w:r>
      <w:r w:rsidR="0060559B" w:rsidRPr="00636068">
        <w:lastRenderedPageBreak/>
        <w:t>the few</w:t>
      </w:r>
      <w:r w:rsidR="008779E0">
        <w:t xml:space="preserve"> –</w:t>
      </w:r>
      <w:r w:rsidR="0060559B" w:rsidRPr="00636068">
        <w:t xml:space="preserve"> if</w:t>
      </w:r>
      <w:r w:rsidR="008779E0">
        <w:t xml:space="preserve"> </w:t>
      </w:r>
      <w:r w:rsidR="0060559B" w:rsidRPr="00636068">
        <w:t>not the only</w:t>
      </w:r>
      <w:r w:rsidR="008779E0">
        <w:t xml:space="preserve"> –</w:t>
      </w:r>
      <w:r w:rsidR="0060559B" w:rsidRPr="00636068">
        <w:t xml:space="preserve"> institution to structurally fund contemporary artistic practices.</w:t>
      </w:r>
      <w:r w:rsidR="004A6066">
        <w:rPr>
          <w:rStyle w:val="FootnoteReference"/>
        </w:rPr>
        <w:footnoteReference w:id="99"/>
      </w:r>
      <w:r w:rsidR="0060559B" w:rsidRPr="00636068">
        <w:t xml:space="preserve"> </w:t>
      </w:r>
      <w:r w:rsidR="00C50956">
        <w:t>Ultimately</w:t>
      </w:r>
      <w:r w:rsidR="0060559B">
        <w:t xml:space="preserve">, it was clear that hardly anything could be produced in terms of critical culture </w:t>
      </w:r>
      <w:r w:rsidR="00C50956">
        <w:t>without</w:t>
      </w:r>
      <w:r w:rsidR="0060559B">
        <w:t xml:space="preserve"> Soros or other international fund</w:t>
      </w:r>
      <w:r w:rsidR="004A6066">
        <w:t>ing bodies.</w:t>
      </w:r>
    </w:p>
    <w:p w14:paraId="4FAF7FD5" w14:textId="77777777" w:rsidR="00E04C66" w:rsidRDefault="00E04C66" w:rsidP="0060559B"/>
    <w:p w14:paraId="44F81ABE" w14:textId="52F30263" w:rsidR="0060559B" w:rsidRDefault="0060559B" w:rsidP="0060559B">
      <w:r>
        <w:t>Operating in civil society and running on private money thus, independent cultures were part of the rise of the logic of creative industries and benefited from being a symbol of it.</w:t>
      </w:r>
      <w:r>
        <w:rPr>
          <w:rStyle w:val="FootnoteReference"/>
        </w:rPr>
        <w:footnoteReference w:id="100"/>
      </w:r>
      <w:r>
        <w:t xml:space="preserve"> </w:t>
      </w:r>
      <w:r w:rsidR="004A6066">
        <w:t xml:space="preserve">What might have been suspected already from the example of </w:t>
      </w:r>
      <w:r w:rsidR="004A6066">
        <w:rPr>
          <w:i/>
          <w:iCs/>
        </w:rPr>
        <w:t xml:space="preserve">Under the City Rave </w:t>
      </w:r>
      <w:r w:rsidR="004A6066">
        <w:t xml:space="preserve">was thus true. </w:t>
      </w:r>
      <w:r>
        <w:t xml:space="preserve">In effect, the independencies of </w:t>
      </w:r>
      <w:r w:rsidR="00C50956">
        <w:t xml:space="preserve">the </w:t>
      </w:r>
      <w:r>
        <w:t xml:space="preserve">independent cultures </w:t>
      </w:r>
      <w:r w:rsidR="00C50956">
        <w:t xml:space="preserve">that emerged </w:t>
      </w:r>
      <w:r>
        <w:t xml:space="preserve">from the </w:t>
      </w:r>
      <w:r w:rsidR="00C50956">
        <w:t xml:space="preserve">newly </w:t>
      </w:r>
      <w:r>
        <w:t xml:space="preserve">independent state of Croatia </w:t>
      </w:r>
      <w:r w:rsidR="00C50956">
        <w:t>embodied</w:t>
      </w:r>
      <w:r>
        <w:t xml:space="preserve"> an entirely new type of dependence: dependence upon liberal models of cultural production, the systemic sphere of civil society, and the money of (Western, private) philanthropists.</w:t>
      </w:r>
    </w:p>
    <w:p w14:paraId="7D26BA5E" w14:textId="77777777" w:rsidR="0060559B" w:rsidRDefault="0060559B" w:rsidP="0060559B"/>
    <w:p w14:paraId="51C8B610" w14:textId="77777777" w:rsidR="0060559B" w:rsidRDefault="0060559B" w:rsidP="0060559B">
      <w:proofErr w:type="spellStart"/>
      <w:r>
        <w:t>Dejan</w:t>
      </w:r>
      <w:proofErr w:type="spellEnd"/>
      <w:r>
        <w:t xml:space="preserve"> </w:t>
      </w:r>
      <w:proofErr w:type="spellStart"/>
      <w:r>
        <w:t>Kršić</w:t>
      </w:r>
      <w:proofErr w:type="spellEnd"/>
      <w:r>
        <w:t xml:space="preserve"> and Boris </w:t>
      </w:r>
      <w:proofErr w:type="spellStart"/>
      <w:r>
        <w:t>Buden</w:t>
      </w:r>
      <w:proofErr w:type="spellEnd"/>
      <w:r>
        <w:t xml:space="preserve"> argue that there was a sense of half critical, half complacent irony in this pragmatic embrace of NGO-</w:t>
      </w:r>
      <w:proofErr w:type="spellStart"/>
      <w:r>
        <w:t>ization</w:t>
      </w:r>
      <w:proofErr w:type="spellEnd"/>
      <w:r>
        <w:t xml:space="preserve">, liberal discourse, and cultural industries: </w:t>
      </w:r>
    </w:p>
    <w:p w14:paraId="1BFD5EDA" w14:textId="77777777" w:rsidR="0060559B" w:rsidRDefault="0060559B" w:rsidP="0060559B">
      <w:pPr>
        <w:pStyle w:val="Quote"/>
      </w:pPr>
      <w:r>
        <w:t xml:space="preserve">Of course, we were part of the Human Rights discourse to get the money from the Western sources. I remember we had one file on a computer full of phrases like “development of civil society” and “free and independent media”. We would just cut and paste these to feed them, but we knew that it was stupid. We said: “We want freedom and Human Rights and civil society development.” But at the same </w:t>
      </w:r>
      <w:proofErr w:type="gramStart"/>
      <w:r>
        <w:t>time</w:t>
      </w:r>
      <w:proofErr w:type="gramEnd"/>
      <w:r>
        <w:t xml:space="preserve"> we were laughing about it, because civil society was part of the problem. Civil society was the Catholic Church, this fascist institution that controls the State. Do we want a stronger civil society? No, we don’t. We want a policeman to protect us from the too strong civil society!</w:t>
      </w:r>
      <w:r w:rsidRPr="002B4C1E">
        <w:rPr>
          <w:rStyle w:val="FootnoteReference"/>
          <w:i w:val="0"/>
          <w:iCs w:val="0"/>
        </w:rPr>
        <w:footnoteReference w:id="101"/>
      </w:r>
    </w:p>
    <w:p w14:paraId="622C9F45" w14:textId="77777777" w:rsidR="0060559B" w:rsidRDefault="0060559B" w:rsidP="0060559B"/>
    <w:p w14:paraId="64E6FE3E" w14:textId="3E56A23C" w:rsidR="0060559B" w:rsidRDefault="0060559B" w:rsidP="0060559B">
      <w:r>
        <w:t xml:space="preserve">All in all, </w:t>
      </w:r>
      <w:r w:rsidR="004A6066">
        <w:t>t</w:t>
      </w:r>
      <w:r>
        <w:t xml:space="preserve">his first </w:t>
      </w:r>
      <w:r w:rsidR="00FE597B">
        <w:t xml:space="preserve">phase </w:t>
      </w:r>
      <w:r>
        <w:t xml:space="preserve">in </w:t>
      </w:r>
      <w:r w:rsidR="00DA42AF">
        <w:t xml:space="preserve">the history of </w:t>
      </w:r>
      <w:r>
        <w:t>independent cultures</w:t>
      </w:r>
      <w:r w:rsidR="00DA42AF">
        <w:t xml:space="preserve"> in Croatia</w:t>
      </w:r>
      <w:r w:rsidR="004A6066">
        <w:t xml:space="preserve"> seems to have been</w:t>
      </w:r>
      <w:r>
        <w:t xml:space="preserve"> a stage of independencies from independence: the singular ‘independence’ refers to the </w:t>
      </w:r>
      <w:r>
        <w:lastRenderedPageBreak/>
        <w:t xml:space="preserve">cultural dominants of the newly established independent state of Croatia, while with the plural ‘independencies’ refers to the anti-nationalist logic of independent cultures. The independence of the new state of Croatia was post-historical, culturally conservative or revisionist, economically crony </w:t>
      </w:r>
      <w:proofErr w:type="spellStart"/>
      <w:r>
        <w:t>capitalist</w:t>
      </w:r>
      <w:proofErr w:type="spellEnd"/>
      <w:r>
        <w:t xml:space="preserve">, and nationalist in every sense. The independencies characterizing the logic of independent cultures were independent exactly from this nationalism of the new independent state of Croatia. But at the same time, independent cultures made use of the same post-historical and liberal discourses of </w:t>
      </w:r>
      <w:proofErr w:type="spellStart"/>
      <w:r>
        <w:t>transitology</w:t>
      </w:r>
      <w:proofErr w:type="spellEnd"/>
      <w:r>
        <w:t>. Hence, from the moment of their birth, independent cultures created space for anti-hegemonic and anti-political subjectivities</w:t>
      </w:r>
      <w:r w:rsidR="00FE597B">
        <w:t xml:space="preserve"> –</w:t>
      </w:r>
      <w:r>
        <w:t xml:space="preserve"> but</w:t>
      </w:r>
      <w:r w:rsidR="00FE597B">
        <w:t xml:space="preserve"> </w:t>
      </w:r>
      <w:r>
        <w:t>also for embrac</w:t>
      </w:r>
      <w:r w:rsidR="00FE597B">
        <w:t>ing</w:t>
      </w:r>
      <w:r>
        <w:t xml:space="preserve"> neoliberal</w:t>
      </w:r>
      <w:r w:rsidR="004A6066">
        <w:t>ism</w:t>
      </w:r>
      <w:r>
        <w:t>.</w:t>
      </w:r>
    </w:p>
    <w:p w14:paraId="0CB48B1C" w14:textId="77777777" w:rsidR="0060559B" w:rsidRDefault="0060559B" w:rsidP="0060559B"/>
    <w:p w14:paraId="05496AF2" w14:textId="037C8490" w:rsidR="0060559B" w:rsidRDefault="00214633" w:rsidP="0060559B">
      <w:r>
        <w:t>T</w:t>
      </w:r>
      <w:r w:rsidR="0060559B">
        <w:t>he problems inherent to this pragmatism still haunt independent culture</w:t>
      </w:r>
      <w:r>
        <w:t xml:space="preserve">. For instance, the Amsterdam-based European Cultural Foundation (ECF), a lottery-money funded grant-giving organization, has donated money to independent culture for decades and continues to provide project-based funding. This means that independent cultures in Croatia remain partially dependent upon the Dutch lotteries to this day. </w:t>
      </w:r>
      <w:r w:rsidR="00102C5B">
        <w:t>But, in all fairness, this is a very small part of the funding received by independent cultural organizations. Most money today comes from local and national governments, because t</w:t>
      </w:r>
      <w:r w:rsidR="0060559B">
        <w:t>he scene overcame its condition of atomization and almost complete dependency upon philanthropism in the early 2000s</w:t>
      </w:r>
      <w:r w:rsidR="00102C5B">
        <w:t xml:space="preserve"> and started a process of systemic territorialization</w:t>
      </w:r>
      <w:r w:rsidR="0060559B">
        <w:t>.</w:t>
      </w:r>
    </w:p>
    <w:p w14:paraId="6C987B1C" w14:textId="41F6DD7E" w:rsidR="0060559B" w:rsidRPr="00822947" w:rsidRDefault="0060559B" w:rsidP="0060559B"/>
    <w:p w14:paraId="30B7E007" w14:textId="22A23775" w:rsidR="0060559B" w:rsidRPr="00822947" w:rsidRDefault="00F84CEC" w:rsidP="0060559B">
      <w:pPr>
        <w:pStyle w:val="Heading2"/>
      </w:pPr>
      <w:bookmarkStart w:id="11" w:name="_Toc10724246"/>
      <w:r>
        <w:t xml:space="preserve">1.4. </w:t>
      </w:r>
      <w:r w:rsidR="0060559B">
        <w:t>Systemic Territorialization</w:t>
      </w:r>
      <w:bookmarkEnd w:id="11"/>
    </w:p>
    <w:p w14:paraId="191A33F4" w14:textId="68EFF15A" w:rsidR="0060559B" w:rsidRDefault="0060559B" w:rsidP="0060559B">
      <w:r>
        <w:t>Pictures of 59 shipping containers scattered across a huge warehouse show the first image of independent cultures</w:t>
      </w:r>
      <w:r w:rsidRPr="00514523">
        <w:t xml:space="preserve"> </w:t>
      </w:r>
      <w:r w:rsidRPr="00D70B29">
        <w:rPr>
          <w:i/>
        </w:rPr>
        <w:t>as a scene</w:t>
      </w:r>
      <w:r>
        <w:t xml:space="preserve">. Peeking into the containers, they capture an oil painting of a bathing family, strange devices with EU flags, SM dolls, a lizard-headed toy pilot, hundreds of people standing between a </w:t>
      </w:r>
      <w:r w:rsidR="00343BEE">
        <w:t>billboard depicting</w:t>
      </w:r>
      <w:r>
        <w:t xml:space="preserve"> oral sex and a band playing on a large red stage, youngsters hanging around on yellow mattresses, automated graffiti writing vehicles, shady yellow figures on white backgrounds, and charcoal-black diamond sculptures.</w:t>
      </w:r>
      <w:r>
        <w:rPr>
          <w:rStyle w:val="FootnoteReference"/>
        </w:rPr>
        <w:footnoteReference w:id="102"/>
      </w:r>
      <w:r>
        <w:t xml:space="preserve"> These pictures were taken in January 2001, during the 26th Youth Salon of the Croatian Association of Artists. The organization and curation of the Salon were the first activities of a new collective that gave itself the suitable name </w:t>
      </w:r>
      <w:proofErr w:type="spellStart"/>
      <w:r>
        <w:t>Kontejner</w:t>
      </w:r>
      <w:proofErr w:type="spellEnd"/>
      <w:r>
        <w:t>.</w:t>
      </w:r>
      <w:r>
        <w:rPr>
          <w:rStyle w:val="FootnoteReference"/>
        </w:rPr>
        <w:footnoteReference w:id="103"/>
      </w:r>
    </w:p>
    <w:p w14:paraId="1D47CF17" w14:textId="77777777" w:rsidR="0060559B" w:rsidRDefault="0060559B" w:rsidP="0060559B"/>
    <w:p w14:paraId="66E068B7" w14:textId="77777777" w:rsidR="0060559B" w:rsidRDefault="0060559B" w:rsidP="0060559B">
      <w:pPr>
        <w:spacing w:line="240" w:lineRule="auto"/>
      </w:pPr>
      <w:r>
        <w:rPr>
          <w:noProof/>
        </w:rPr>
        <w:drawing>
          <wp:inline distT="0" distB="0" distL="0" distR="0" wp14:anchorId="48DD1A7C" wp14:editId="654DDE30">
            <wp:extent cx="5647691" cy="3859619"/>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n_large_1521379790-128.jpg"/>
                    <pic:cNvPicPr/>
                  </pic:nvPicPr>
                  <pic:blipFill>
                    <a:blip r:embed="rId24">
                      <a:extLst>
                        <a:ext uri="{28A0092B-C50C-407E-A947-70E740481C1C}">
                          <a14:useLocalDpi xmlns:a14="http://schemas.microsoft.com/office/drawing/2010/main" val="0"/>
                        </a:ext>
                      </a:extLst>
                    </a:blip>
                    <a:stretch>
                      <a:fillRect/>
                    </a:stretch>
                  </pic:blipFill>
                  <pic:spPr>
                    <a:xfrm>
                      <a:off x="0" y="0"/>
                      <a:ext cx="5660236" cy="3868192"/>
                    </a:xfrm>
                    <a:prstGeom prst="rect">
                      <a:avLst/>
                    </a:prstGeom>
                  </pic:spPr>
                </pic:pic>
              </a:graphicData>
            </a:graphic>
          </wp:inline>
        </w:drawing>
      </w:r>
    </w:p>
    <w:p w14:paraId="4A1E19A2" w14:textId="77777777" w:rsidR="0060559B" w:rsidRDefault="0060559B" w:rsidP="0060559B">
      <w:pPr>
        <w:spacing w:line="240" w:lineRule="auto"/>
      </w:pPr>
      <w:r>
        <w:t xml:space="preserve">Installation shot of the 26th Youth Salon in Zagreb Fair’s 5th Pavilion, organized by </w:t>
      </w:r>
      <w:proofErr w:type="spellStart"/>
      <w:r>
        <w:t>Kontejner</w:t>
      </w:r>
      <w:proofErr w:type="spellEnd"/>
      <w:r>
        <w:t>.</w:t>
      </w:r>
    </w:p>
    <w:p w14:paraId="7FCA3DEE" w14:textId="77777777" w:rsidR="0060559B" w:rsidRDefault="0060559B" w:rsidP="0060559B"/>
    <w:p w14:paraId="0CB6CAC0" w14:textId="77777777" w:rsidR="0060559B" w:rsidRDefault="0060559B" w:rsidP="0060559B">
      <w:r>
        <w:t xml:space="preserve">In hindsight, </w:t>
      </w:r>
      <w:proofErr w:type="spellStart"/>
      <w:r>
        <w:t>Kontejner</w:t>
      </w:r>
      <w:proofErr w:type="spellEnd"/>
      <w:r>
        <w:t xml:space="preserve">-curators Olga </w:t>
      </w:r>
      <w:proofErr w:type="spellStart"/>
      <w:r>
        <w:t>Majcen</w:t>
      </w:r>
      <w:proofErr w:type="spellEnd"/>
      <w:r>
        <w:t xml:space="preserve"> Linn and </w:t>
      </w:r>
      <w:proofErr w:type="spellStart"/>
      <w:r>
        <w:t>Sunčica</w:t>
      </w:r>
      <w:proofErr w:type="spellEnd"/>
      <w:r>
        <w:t xml:space="preserve"> </w:t>
      </w:r>
      <w:proofErr w:type="spellStart"/>
      <w:r>
        <w:t>Ostoić</w:t>
      </w:r>
      <w:proofErr w:type="spellEnd"/>
      <w:r>
        <w:t xml:space="preserve"> still consider this first activity of the collective as their biggest one:</w:t>
      </w:r>
    </w:p>
    <w:p w14:paraId="5B8CE1D1" w14:textId="59FB46D1" w:rsidR="0060559B" w:rsidRDefault="0060559B" w:rsidP="0060559B">
      <w:pPr>
        <w:pStyle w:val="Quote"/>
      </w:pPr>
      <w:r>
        <w:t xml:space="preserve">The exhibition took place in Novi Zagreb and was an experiment to reflect on the space of art in Zagreb and the position where the new Museum of Contemporary Art would be built. </w:t>
      </w:r>
      <w:r w:rsidR="00343BEE">
        <w:t>We</w:t>
      </w:r>
      <w:r>
        <w:t xml:space="preserve"> used </w:t>
      </w:r>
      <w:r w:rsidR="00343BEE">
        <w:t xml:space="preserve">cargo </w:t>
      </w:r>
      <w:r>
        <w:t xml:space="preserve">containers </w:t>
      </w:r>
      <w:r w:rsidR="00343BEE">
        <w:t>to</w:t>
      </w:r>
      <w:r>
        <w:t xml:space="preserve"> bui</w:t>
      </w:r>
      <w:r w:rsidR="00343BEE">
        <w:t>ld</w:t>
      </w:r>
      <w:r>
        <w:t xml:space="preserve"> a city structure</w:t>
      </w:r>
      <w:r w:rsidR="00343BEE">
        <w:t>, opened it up to the independent cultural scene and</w:t>
      </w:r>
      <w:r>
        <w:t xml:space="preserve"> invited </w:t>
      </w:r>
      <w:r w:rsidR="00343BEE">
        <w:t xml:space="preserve">subcultures like </w:t>
      </w:r>
      <w:r>
        <w:t>skaters and bas</w:t>
      </w:r>
      <w:r w:rsidR="00343BEE">
        <w:t>ket</w:t>
      </w:r>
      <w:r>
        <w:t xml:space="preserve">ball players. […] Art was mingled with all these other urban situations and types of creativity. […] </w:t>
      </w:r>
      <w:r w:rsidR="00343BEE">
        <w:t>This empowering and stimulating event, which</w:t>
      </w:r>
      <w:r>
        <w:t xml:space="preserve"> lasted for three weeks</w:t>
      </w:r>
      <w:r w:rsidR="00343BEE">
        <w:t xml:space="preserve">, was the first gathering of </w:t>
      </w:r>
      <w:r>
        <w:t xml:space="preserve">the Croatian scene </w:t>
      </w:r>
      <w:r w:rsidR="00343BEE">
        <w:t>in the</w:t>
      </w:r>
      <w:r>
        <w:t xml:space="preserve"> space of 10.000 square meters</w:t>
      </w:r>
      <w:r w:rsidR="00343BEE">
        <w:t>. Along with international organizations, artists and theorists, they</w:t>
      </w:r>
      <w:r>
        <w:t xml:space="preserve"> </w:t>
      </w:r>
      <w:r w:rsidR="00343BEE">
        <w:lastRenderedPageBreak/>
        <w:t xml:space="preserve">generated an </w:t>
      </w:r>
      <w:r>
        <w:t>enormous</w:t>
      </w:r>
      <w:r w:rsidR="00343BEE">
        <w:t xml:space="preserve"> amount of</w:t>
      </w:r>
      <w:r>
        <w:t xml:space="preserve"> energy </w:t>
      </w:r>
      <w:r w:rsidR="00343BEE">
        <w:t>while presenting their art and cultural practice</w:t>
      </w:r>
      <w:r>
        <w:t>.</w:t>
      </w:r>
      <w:r w:rsidRPr="00F82FE5">
        <w:rPr>
          <w:rStyle w:val="FootnoteReference"/>
          <w:i w:val="0"/>
          <w:iCs w:val="0"/>
        </w:rPr>
        <w:footnoteReference w:id="104"/>
      </w:r>
    </w:p>
    <w:p w14:paraId="46C0065D" w14:textId="174007D1" w:rsidR="0060559B" w:rsidRDefault="00505C50" w:rsidP="0060559B">
      <w:r>
        <w:t xml:space="preserve">The energetic and experimental </w:t>
      </w:r>
      <w:r w:rsidR="001A5A66">
        <w:t>scenery</w:t>
      </w:r>
      <w:r>
        <w:t xml:space="preserve"> of the industrial pavilion at the Zagreb Fair provided space for more than containers full of art. O</w:t>
      </w:r>
      <w:r w:rsidR="0060559B">
        <w:t xml:space="preserve">ne </w:t>
      </w:r>
      <w:r w:rsidR="00435E2F">
        <w:t xml:space="preserve">contained </w:t>
      </w:r>
      <w:r w:rsidR="0060559B">
        <w:t>the MAMA library,</w:t>
      </w:r>
      <w:r>
        <w:t xml:space="preserve"> another</w:t>
      </w:r>
      <w:r w:rsidR="0060559B">
        <w:t xml:space="preserve"> </w:t>
      </w:r>
      <w:r w:rsidR="00435E2F">
        <w:t xml:space="preserve">hosted </w:t>
      </w:r>
      <w:r w:rsidR="0060559B">
        <w:t xml:space="preserve">a vegetarian community kitchen by </w:t>
      </w:r>
      <w:proofErr w:type="gramStart"/>
      <w:r w:rsidR="0060559B">
        <w:t>Attack!,</w:t>
      </w:r>
      <w:proofErr w:type="gramEnd"/>
      <w:r w:rsidR="0060559B">
        <w:t xml:space="preserve"> and one which </w:t>
      </w:r>
      <w:proofErr w:type="spellStart"/>
      <w:r w:rsidR="0060559B">
        <w:t>Močvara</w:t>
      </w:r>
      <w:proofErr w:type="spellEnd"/>
      <w:r w:rsidR="00435E2F">
        <w:t xml:space="preserve"> used to</w:t>
      </w:r>
      <w:r w:rsidR="0060559B">
        <w:t xml:space="preserve"> organize </w:t>
      </w:r>
      <w:r w:rsidR="00435E2F">
        <w:t xml:space="preserve">their </w:t>
      </w:r>
      <w:r w:rsidR="0060559B">
        <w:t>program of concerts. Political commentary, civil society networking, pop culture, sports and artistic practices flowed into one another with apparent self-evidence – not only in terms of programming, but also for the pubic: ‘The city-like structure provoked city-like behavior. While a concert took place on the Youth Salon city main square, the clubs were also working. This collaborative process made it into a huge attraction. It was very well visited; many people were coming in all the time.’</w:t>
      </w:r>
      <w:r w:rsidR="0060559B">
        <w:rPr>
          <w:rStyle w:val="FootnoteReference"/>
        </w:rPr>
        <w:footnoteReference w:id="105"/>
      </w:r>
      <w:r w:rsidR="0060559B">
        <w:t xml:space="preserve"> So, the scene of independent cultures became visible to the public.</w:t>
      </w:r>
    </w:p>
    <w:p w14:paraId="4FC0E5CA" w14:textId="77777777" w:rsidR="0060559B" w:rsidRDefault="0060559B" w:rsidP="0060559B"/>
    <w:p w14:paraId="363C6594" w14:textId="77777777" w:rsidR="0060559B" w:rsidRDefault="0060559B" w:rsidP="0060559B">
      <w:pPr>
        <w:spacing w:line="240" w:lineRule="auto"/>
      </w:pPr>
      <w:r>
        <w:rPr>
          <w:noProof/>
        </w:rPr>
        <w:drawing>
          <wp:inline distT="0" distB="0" distL="0" distR="0" wp14:anchorId="7751BACA" wp14:editId="1577D20B">
            <wp:extent cx="5656521" cy="3865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n_large_1521379839-161-2.jpg"/>
                    <pic:cNvPicPr/>
                  </pic:nvPicPr>
                  <pic:blipFill>
                    <a:blip r:embed="rId25">
                      <a:extLst>
                        <a:ext uri="{28A0092B-C50C-407E-A947-70E740481C1C}">
                          <a14:useLocalDpi xmlns:a14="http://schemas.microsoft.com/office/drawing/2010/main" val="0"/>
                        </a:ext>
                      </a:extLst>
                    </a:blip>
                    <a:stretch>
                      <a:fillRect/>
                    </a:stretch>
                  </pic:blipFill>
                  <pic:spPr>
                    <a:xfrm>
                      <a:off x="0" y="0"/>
                      <a:ext cx="5667394" cy="3873084"/>
                    </a:xfrm>
                    <a:prstGeom prst="rect">
                      <a:avLst/>
                    </a:prstGeom>
                  </pic:spPr>
                </pic:pic>
              </a:graphicData>
            </a:graphic>
          </wp:inline>
        </w:drawing>
      </w:r>
    </w:p>
    <w:p w14:paraId="4611A785" w14:textId="77777777" w:rsidR="0060559B" w:rsidRDefault="0060559B" w:rsidP="0060559B">
      <w:r>
        <w:rPr>
          <w:noProof/>
        </w:rPr>
        <w:lastRenderedPageBreak/>
        <w:drawing>
          <wp:inline distT="0" distB="0" distL="0" distR="0" wp14:anchorId="30C1B0CF" wp14:editId="11A8D39D">
            <wp:extent cx="5715000" cy="381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n_large_1519928405-03koncert_salon.jpg"/>
                    <pic:cNvPicPr/>
                  </pic:nvPicPr>
                  <pic:blipFill>
                    <a:blip r:embed="rId26">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2E548178" w14:textId="0E789C18" w:rsidR="0060559B" w:rsidRDefault="0060559B" w:rsidP="0060559B">
      <w:pPr>
        <w:spacing w:line="240" w:lineRule="auto"/>
      </w:pPr>
      <w:r>
        <w:t xml:space="preserve">Installation shots of the 26th Youth Salon in Zagreb Fair’s 5th Pavilion, organized by </w:t>
      </w:r>
      <w:proofErr w:type="spellStart"/>
      <w:r>
        <w:t>Kontejner</w:t>
      </w:r>
      <w:proofErr w:type="spellEnd"/>
      <w:r>
        <w:t>.</w:t>
      </w:r>
    </w:p>
    <w:p w14:paraId="7AF79E80" w14:textId="77777777" w:rsidR="0060559B" w:rsidRDefault="0060559B" w:rsidP="0060559B"/>
    <w:p w14:paraId="08888067" w14:textId="2064E7C0" w:rsidR="0060559B" w:rsidRDefault="00D50E22" w:rsidP="0060559B">
      <w:r>
        <w:t xml:space="preserve">The </w:t>
      </w:r>
      <w:r w:rsidR="0060559B">
        <w:t>sense of joint venture, common agendas and public awareness</w:t>
      </w:r>
      <w:r>
        <w:t xml:space="preserve"> – that surrounded</w:t>
      </w:r>
      <w:r w:rsidR="0060559B">
        <w:t xml:space="preserve"> the independent cultural </w:t>
      </w:r>
      <w:r>
        <w:t xml:space="preserve">scene and </w:t>
      </w:r>
      <w:r w:rsidR="0060559B">
        <w:t>was so tangibl</w:t>
      </w:r>
      <w:r>
        <w:t xml:space="preserve">e at </w:t>
      </w:r>
      <w:r w:rsidR="0060559B">
        <w:t>the Youth Salon</w:t>
      </w:r>
      <w:r>
        <w:t xml:space="preserve"> –</w:t>
      </w:r>
      <w:r w:rsidR="0060559B">
        <w:t xml:space="preserve"> was</w:t>
      </w:r>
      <w:r>
        <w:t xml:space="preserve"> </w:t>
      </w:r>
      <w:r w:rsidR="0060559B">
        <w:t xml:space="preserve">typical for the early 2000s. The years of 1999 and 2000 were, according to </w:t>
      </w:r>
      <w:proofErr w:type="spellStart"/>
      <w:r w:rsidR="0060559B">
        <w:t>Petar</w:t>
      </w:r>
      <w:proofErr w:type="spellEnd"/>
      <w:r w:rsidR="0060559B">
        <w:t xml:space="preserve"> Milat, ‘</w:t>
      </w:r>
      <w:r w:rsidR="0060559B" w:rsidRPr="00022DF5">
        <w:t xml:space="preserve">a threshold </w:t>
      </w:r>
      <w:r w:rsidR="0060559B">
        <w:t xml:space="preserve">(and </w:t>
      </w:r>
      <w:r w:rsidR="0060559B" w:rsidRPr="00022DF5">
        <w:t>not just for the culture of Croatia</w:t>
      </w:r>
      <w:r w:rsidR="0060559B">
        <w:t>)’.</w:t>
      </w:r>
      <w:r w:rsidR="0060559B">
        <w:rPr>
          <w:rStyle w:val="FootnoteReference"/>
        </w:rPr>
        <w:footnoteReference w:id="106"/>
      </w:r>
      <w:r w:rsidR="0060559B" w:rsidRPr="00022DF5">
        <w:t xml:space="preserve"> </w:t>
      </w:r>
      <w:r w:rsidR="0060559B">
        <w:t xml:space="preserve">While the constellations of power in Croatia where still relatively new and solidifying, a small break occurred. In a rapid sequence of events, Croatia’s autocrat president </w:t>
      </w:r>
      <w:proofErr w:type="spellStart"/>
      <w:r w:rsidR="0060559B">
        <w:t>Franjo</w:t>
      </w:r>
      <w:proofErr w:type="spellEnd"/>
      <w:r w:rsidR="0060559B">
        <w:t xml:space="preserve"> Tudjman passed away, the conservative-nationalist party lost power, and a progressive-liberal coalition started governing the country. All of a sudden, </w:t>
      </w:r>
      <w:r w:rsidR="0060559B" w:rsidRPr="00F653B4">
        <w:t xml:space="preserve">the legitimacy of </w:t>
      </w:r>
      <w:r w:rsidR="0060559B">
        <w:t>independent cultures</w:t>
      </w:r>
      <w:r w:rsidR="0060559B" w:rsidRPr="00F653B4">
        <w:t xml:space="preserve"> was acknowledged by national and local authorities and a limited part of the financial </w:t>
      </w:r>
      <w:r w:rsidR="0060559B">
        <w:t>resources</w:t>
      </w:r>
      <w:r w:rsidR="0060559B" w:rsidRPr="00F653B4">
        <w:t xml:space="preserve"> dedicated to culture were granted to the independent scene.</w:t>
      </w:r>
      <w:r w:rsidR="0060559B">
        <w:rPr>
          <w:rStyle w:val="FootnoteReference"/>
        </w:rPr>
        <w:footnoteReference w:id="107"/>
      </w:r>
      <w:r w:rsidR="0060559B">
        <w:t xml:space="preserve"> Within this ‘crack’ </w:t>
      </w:r>
      <w:r w:rsidR="0020124B">
        <w:t>provided by</w:t>
      </w:r>
      <w:r w:rsidR="0060559B">
        <w:t xml:space="preserve"> the socialist-liberal government, new possibilities appeared and independent cultures reconfigured their internal discourses and external tactics. New actors entered the scene assuming inventive, flexible, project-based organizational forms like curatorial collectives and festivals.</w:t>
      </w:r>
    </w:p>
    <w:p w14:paraId="77B2921B" w14:textId="77777777" w:rsidR="0060559B" w:rsidRDefault="0060559B" w:rsidP="0060559B"/>
    <w:p w14:paraId="189C19D6" w14:textId="2E747663" w:rsidR="0060559B" w:rsidRDefault="0060559B" w:rsidP="0060559B">
      <w:r>
        <w:lastRenderedPageBreak/>
        <w:t>The new acknowledgement of non-institutional culture and the possibility for all of these various actors to gather and present themselves as a scene, resulted in a growing sense of networked communality amongst different organizations. Even the very term ‘independent culture’ was coined in this time.</w:t>
      </w:r>
      <w:r>
        <w:rPr>
          <w:rStyle w:val="FootnoteReference"/>
        </w:rPr>
        <w:footnoteReference w:id="108"/>
      </w:r>
      <w:r>
        <w:t xml:space="preserve"> This sense of normalization, of being an integral and legitimate part of the cultural system, had a profound effect on the organization of civil society. According to </w:t>
      </w:r>
      <w:proofErr w:type="spellStart"/>
      <w:r>
        <w:t>Teodor</w:t>
      </w:r>
      <w:proofErr w:type="spellEnd"/>
      <w:r>
        <w:t xml:space="preserve"> </w:t>
      </w:r>
      <w:proofErr w:type="spellStart"/>
      <w:r>
        <w:t>Celakoski</w:t>
      </w:r>
      <w:proofErr w:type="spellEnd"/>
      <w:r>
        <w:t>, independent cultures started ‘taking real positions within the cultural system’.</w:t>
      </w:r>
      <w:r>
        <w:rPr>
          <w:rStyle w:val="FootnoteReference"/>
        </w:rPr>
        <w:footnoteReference w:id="109"/>
      </w:r>
      <w:r>
        <w:t xml:space="preserve"> Different organizations started </w:t>
      </w:r>
      <w:r w:rsidR="0089017C">
        <w:t>g</w:t>
      </w:r>
      <w:r>
        <w:t xml:space="preserve">athering on platforms and in tactical networks such as </w:t>
      </w:r>
      <w:proofErr w:type="spellStart"/>
      <w:r>
        <w:t>Clubture</w:t>
      </w:r>
      <w:proofErr w:type="spellEnd"/>
      <w:r>
        <w:t xml:space="preserve">, </w:t>
      </w:r>
      <w:proofErr w:type="spellStart"/>
      <w:r>
        <w:t>Operation:City</w:t>
      </w:r>
      <w:proofErr w:type="spellEnd"/>
      <w:r>
        <w:t xml:space="preserve">, </w:t>
      </w:r>
      <w:proofErr w:type="spellStart"/>
      <w:r>
        <w:t>PolicyForum</w:t>
      </w:r>
      <w:proofErr w:type="spellEnd"/>
      <w:r>
        <w:t xml:space="preserve"> and Zagreb – Cultural Kapital of Europe 3000, thereby practicing advocacy, diversifying their funding (now also drawing from municipal and national foundations and funding programs), and re-engaging in affirmative political action.</w:t>
      </w:r>
    </w:p>
    <w:p w14:paraId="3797DC51" w14:textId="77777777" w:rsidR="0060559B" w:rsidRDefault="0060559B" w:rsidP="0060559B"/>
    <w:p w14:paraId="57EBE465" w14:textId="2FBDBC8A" w:rsidR="0060559B" w:rsidRDefault="0060559B" w:rsidP="0060559B">
      <w:r>
        <w:t xml:space="preserve">At the same time, the Open Society </w:t>
      </w:r>
      <w:r w:rsidR="0020124B">
        <w:t>Foundation</w:t>
      </w:r>
      <w:r>
        <w:t xml:space="preserve">, previously </w:t>
      </w:r>
      <w:r w:rsidR="007E44C9">
        <w:t xml:space="preserve">one of </w:t>
      </w:r>
      <w:r>
        <w:t>the sole funder</w:t>
      </w:r>
      <w:r w:rsidR="007E44C9">
        <w:t>s</w:t>
      </w:r>
      <w:r>
        <w:t xml:space="preserve"> of independent culture, lost much of its relevance to the scene. Because of the seeming normalization, the Soros Foundation started, first, to spin off a series of NGOs, including Multimedia Institute (mi2), Centre for Drama Arts (CDU), the FACTUM film production company, and the SCCA (later Institute of Contemporary Art), and then slowly to retreat from the Croatian context. Mission accomplished, or so it seemed.</w:t>
      </w:r>
    </w:p>
    <w:p w14:paraId="0FA5CFC9" w14:textId="77777777" w:rsidR="0060559B" w:rsidRDefault="0060559B" w:rsidP="0060559B"/>
    <w:p w14:paraId="6721045F" w14:textId="1BD0D90E" w:rsidR="0060559B" w:rsidRDefault="0060559B" w:rsidP="0060559B">
      <w:r>
        <w:t xml:space="preserve">Generally, it can be stated that independent cultural organizations were no longer satisfied upholding a parallel, alternatively funded cultural system but started claiming space within the hegemonic cultural system. Looking back, Goran </w:t>
      </w:r>
      <w:proofErr w:type="spellStart"/>
      <w:r>
        <w:t>Sergej</w:t>
      </w:r>
      <w:proofErr w:type="spellEnd"/>
      <w:r>
        <w:t xml:space="preserve"> </w:t>
      </w:r>
      <w:proofErr w:type="spellStart"/>
      <w:r>
        <w:t>Pristaš</w:t>
      </w:r>
      <w:proofErr w:type="spellEnd"/>
      <w:r>
        <w:t xml:space="preserve"> describes this period as a ‘prescriptive phase’ in which independent cultures ‘stepped into a role of active proposing of policy and organization’.</w:t>
      </w:r>
      <w:r>
        <w:rPr>
          <w:rStyle w:val="FootnoteReference"/>
        </w:rPr>
        <w:footnoteReference w:id="110"/>
      </w:r>
      <w:r>
        <w:t xml:space="preserve"> Independent cultures started to really believe in their ability to change the world around them.</w:t>
      </w:r>
    </w:p>
    <w:p w14:paraId="78B18CBF" w14:textId="77777777" w:rsidR="0060559B" w:rsidRPr="006B6FCC" w:rsidRDefault="0060559B" w:rsidP="0060559B"/>
    <w:p w14:paraId="4E716C3A" w14:textId="1FDDCE2E" w:rsidR="0060559B" w:rsidRPr="00C06FA2" w:rsidRDefault="00F84CEC" w:rsidP="0060559B">
      <w:pPr>
        <w:pStyle w:val="Heading3"/>
      </w:pPr>
      <w:bookmarkStart w:id="12" w:name="_Toc10724247"/>
      <w:r>
        <w:t xml:space="preserve">1.4.1. </w:t>
      </w:r>
      <w:r w:rsidR="0060559B">
        <w:t>A Crack in the System</w:t>
      </w:r>
      <w:bookmarkEnd w:id="12"/>
    </w:p>
    <w:p w14:paraId="7051DC30" w14:textId="04962FAC" w:rsidR="0060559B" w:rsidRDefault="0060559B" w:rsidP="0060559B">
      <w:r>
        <w:t>How exactly did this crack in the political system work? In</w:t>
      </w:r>
      <w:r w:rsidRPr="00022DF5">
        <w:t xml:space="preserve"> January 2000,</w:t>
      </w:r>
      <w:r>
        <w:t xml:space="preserve"> the first social-democrat-liberal coalition (consisting of SDP, HSLS, and </w:t>
      </w:r>
      <w:r w:rsidR="0090250D">
        <w:t xml:space="preserve">other </w:t>
      </w:r>
      <w:r>
        <w:t xml:space="preserve">minor parties) of the </w:t>
      </w:r>
      <w:r>
        <w:lastRenderedPageBreak/>
        <w:t>independent state of Croatia was established.</w:t>
      </w:r>
      <w:r>
        <w:rPr>
          <w:rStyle w:val="FootnoteReference"/>
        </w:rPr>
        <w:footnoteReference w:id="111"/>
      </w:r>
      <w:r>
        <w:t xml:space="preserve"> The new government introduced a system of cultural councils to manage the allocation of the budget for culture, which included one Council for Media Culture (later called Council for New Media Cultures and today named Council for Innovative Cultural and Artistic Practices). According to Tomislav Medak, this council was of </w:t>
      </w:r>
      <w:r w:rsidR="00102C5B">
        <w:t>great strategic</w:t>
      </w:r>
      <w:r>
        <w:t xml:space="preserve"> importance to the funding of emerging independent cultures</w:t>
      </w:r>
      <w:r w:rsidR="00102C5B">
        <w:t>: the council</w:t>
      </w:r>
      <w:r>
        <w:t xml:space="preserve"> ‘</w:t>
      </w:r>
      <w:r>
        <w:rPr>
          <w:rFonts w:cstheme="minorHAnsi"/>
          <w:color w:val="000000"/>
        </w:rPr>
        <w:t>used the notion of (</w:t>
      </w:r>
      <w:r w:rsidRPr="009E692A">
        <w:rPr>
          <w:rFonts w:cstheme="minorHAnsi"/>
          <w:color w:val="000000"/>
        </w:rPr>
        <w:t>new</w:t>
      </w:r>
      <w:r>
        <w:rPr>
          <w:rFonts w:cstheme="minorHAnsi"/>
          <w:color w:val="000000"/>
        </w:rPr>
        <w:t>)</w:t>
      </w:r>
      <w:r w:rsidRPr="009E692A">
        <w:rPr>
          <w:rFonts w:cstheme="minorHAnsi"/>
          <w:color w:val="000000"/>
        </w:rPr>
        <w:t xml:space="preserve"> media</w:t>
      </w:r>
      <w:r>
        <w:rPr>
          <w:rFonts w:cstheme="minorHAnsi"/>
          <w:color w:val="000000"/>
        </w:rPr>
        <w:t xml:space="preserve"> culture</w:t>
      </w:r>
      <w:r w:rsidRPr="009E692A">
        <w:rPr>
          <w:rFonts w:cstheme="minorHAnsi"/>
          <w:color w:val="000000"/>
        </w:rPr>
        <w:t xml:space="preserve">, </w:t>
      </w:r>
      <w:r>
        <w:rPr>
          <w:rFonts w:cstheme="minorHAnsi"/>
          <w:color w:val="000000"/>
        </w:rPr>
        <w:t>which used to denote the</w:t>
      </w:r>
      <w:r w:rsidRPr="009E692A">
        <w:rPr>
          <w:rFonts w:cstheme="minorHAnsi"/>
          <w:color w:val="000000"/>
        </w:rPr>
        <w:t xml:space="preserve"> video</w:t>
      </w:r>
      <w:r>
        <w:rPr>
          <w:rFonts w:cstheme="minorHAnsi"/>
          <w:color w:val="000000"/>
        </w:rPr>
        <w:t xml:space="preserve"> art, computer art or, maybe, the </w:t>
      </w:r>
      <w:r w:rsidRPr="009E692A">
        <w:rPr>
          <w:rFonts w:cstheme="minorHAnsi"/>
          <w:color w:val="000000"/>
        </w:rPr>
        <w:t>conceptual</w:t>
      </w:r>
      <w:r>
        <w:rPr>
          <w:rFonts w:cstheme="minorHAnsi"/>
          <w:color w:val="000000"/>
        </w:rPr>
        <w:t xml:space="preserve"> art</w:t>
      </w:r>
      <w:r w:rsidRPr="009E692A">
        <w:rPr>
          <w:rFonts w:cstheme="minorHAnsi"/>
          <w:color w:val="000000"/>
        </w:rPr>
        <w:t xml:space="preserve"> practices</w:t>
      </w:r>
      <w:r>
        <w:rPr>
          <w:rFonts w:cstheme="minorHAnsi"/>
          <w:color w:val="000000"/>
        </w:rPr>
        <w:t xml:space="preserve"> that have been around since the 1970s but that are still today not fully considered as part of the visual arts,</w:t>
      </w:r>
      <w:r w:rsidRPr="009E692A">
        <w:rPr>
          <w:rFonts w:cstheme="minorHAnsi"/>
          <w:color w:val="000000"/>
        </w:rPr>
        <w:t xml:space="preserve"> </w:t>
      </w:r>
      <w:r>
        <w:rPr>
          <w:rFonts w:cstheme="minorHAnsi"/>
          <w:color w:val="000000"/>
        </w:rPr>
        <w:t>as an umbrella to finance a range of new non-institutional cultural practices’</w:t>
      </w:r>
      <w:r w:rsidR="001D0427">
        <w:rPr>
          <w:rFonts w:cstheme="minorHAnsi"/>
          <w:color w:val="000000"/>
        </w:rPr>
        <w:t>.</w:t>
      </w:r>
      <w:r>
        <w:rPr>
          <w:rStyle w:val="FootnoteReference"/>
          <w:rFonts w:cstheme="minorHAnsi"/>
          <w:color w:val="000000"/>
        </w:rPr>
        <w:footnoteReference w:id="112"/>
      </w:r>
      <w:r>
        <w:t xml:space="preserve"> </w:t>
      </w:r>
      <w:r w:rsidR="00102C5B">
        <w:t>In similar vein,</w:t>
      </w:r>
      <w:r>
        <w:t xml:space="preserve"> </w:t>
      </w:r>
      <w:proofErr w:type="spellStart"/>
      <w:r>
        <w:t>Dea</w:t>
      </w:r>
      <w:proofErr w:type="spellEnd"/>
      <w:r>
        <w:t xml:space="preserve"> </w:t>
      </w:r>
      <w:proofErr w:type="spellStart"/>
      <w:r>
        <w:t>Vidović</w:t>
      </w:r>
      <w:proofErr w:type="spellEnd"/>
      <w:r w:rsidR="00102C5B">
        <w:t xml:space="preserve"> asserts that </w:t>
      </w:r>
      <w:r>
        <w:t>the establishment of this council ‘</w:t>
      </w:r>
      <w:r w:rsidRPr="00C06FA2">
        <w:t>was the first step in our cultural system</w:t>
      </w:r>
      <w:r>
        <w:t xml:space="preserve"> to change the position of i</w:t>
      </w:r>
      <w:r w:rsidRPr="00C06FA2">
        <w:t>nd</w:t>
      </w:r>
      <w:r>
        <w:t>ependent c</w:t>
      </w:r>
      <w:r w:rsidRPr="00C06FA2">
        <w:t>ulture</w:t>
      </w:r>
      <w:r>
        <w:t>,</w:t>
      </w:r>
      <w:r w:rsidRPr="00C06FA2">
        <w:t xml:space="preserve"> </w:t>
      </w:r>
      <w:r>
        <w:t>b</w:t>
      </w:r>
      <w:r w:rsidRPr="00C06FA2">
        <w:t xml:space="preserve">ecause this specific council opened up finance for different NGOs which work in different </w:t>
      </w:r>
      <w:r>
        <w:t>media’</w:t>
      </w:r>
      <w:r w:rsidR="001D0427">
        <w:t>.</w:t>
      </w:r>
      <w:r>
        <w:rPr>
          <w:rStyle w:val="FootnoteReference"/>
        </w:rPr>
        <w:footnoteReference w:id="113"/>
      </w:r>
    </w:p>
    <w:p w14:paraId="0F790597" w14:textId="77777777" w:rsidR="0060559B" w:rsidRDefault="0060559B" w:rsidP="0060559B"/>
    <w:p w14:paraId="30D837EA" w14:textId="3112CE67" w:rsidR="0060559B" w:rsidRDefault="003D3F26" w:rsidP="0060559B">
      <w:r>
        <w:t>T</w:t>
      </w:r>
      <w:r w:rsidR="0060559B">
        <w:t xml:space="preserve">he </w:t>
      </w:r>
      <w:r w:rsidR="004A3DEE">
        <w:t xml:space="preserve">formation </w:t>
      </w:r>
      <w:r w:rsidR="0060559B">
        <w:t>of the National Foundation for the Development of Civil Society</w:t>
      </w:r>
      <w:r w:rsidR="005646F4">
        <w:t xml:space="preserve"> in 2003</w:t>
      </w:r>
      <w:r w:rsidR="0060559B">
        <w:t>, which ran on lottery funds</w:t>
      </w:r>
      <w:r>
        <w:t>, was another important change in policy</w:t>
      </w:r>
      <w:r w:rsidR="0060559B">
        <w:t>.</w:t>
      </w:r>
      <w:r w:rsidR="00102C5B">
        <w:t xml:space="preserve"> </w:t>
      </w:r>
      <w:r w:rsidR="005646F4">
        <w:t>Furthermore, the liberal-socialist coalition relaxed the Croatian law on establishing NGOs in 2001, making it much easier to gain NGO status, thereby contributing to the NGO-boom. Whereas they previously existing only abroad, the infrastructures for collecting funding for civil society work were thus also established within Croatia.</w:t>
      </w:r>
      <w:r w:rsidR="0060559B">
        <w:t xml:space="preserve"> </w:t>
      </w:r>
      <w:proofErr w:type="spellStart"/>
      <w:r w:rsidR="0060559B">
        <w:t>Vidović</w:t>
      </w:r>
      <w:proofErr w:type="spellEnd"/>
      <w:r w:rsidR="0060559B">
        <w:t xml:space="preserve"> argued that ‘i</w:t>
      </w:r>
      <w:r w:rsidR="0060559B" w:rsidRPr="00C06FA2">
        <w:t>t’s</w:t>
      </w:r>
      <w:r w:rsidR="0060559B">
        <w:t xml:space="preserve"> definitely a neoliberal model and f</w:t>
      </w:r>
      <w:r w:rsidR="0060559B" w:rsidRPr="00C06FA2">
        <w:t xml:space="preserve">or many governments, it was a kind of excuse to cut funding. </w:t>
      </w:r>
      <w:r w:rsidR="0060559B">
        <w:t>[Yet,] it</w:t>
      </w:r>
      <w:r w:rsidR="0060559B" w:rsidRPr="00C06FA2">
        <w:t xml:space="preserve"> was the inspiration and proof that it’s possible to establish a new institution, to give support to civil society organizations, to support some of the democratic instruments</w:t>
      </w:r>
      <w:r w:rsidR="0060559B">
        <w:t>.’</w:t>
      </w:r>
      <w:r w:rsidR="0060559B">
        <w:rPr>
          <w:rStyle w:val="FootnoteReference"/>
        </w:rPr>
        <w:footnoteReference w:id="114"/>
      </w:r>
    </w:p>
    <w:p w14:paraId="71E5DF7A" w14:textId="77777777" w:rsidR="0060559B" w:rsidRDefault="0060559B" w:rsidP="0060559B"/>
    <w:p w14:paraId="1ABB3280" w14:textId="439694DD" w:rsidR="0060559B" w:rsidRDefault="003D3F26" w:rsidP="0060559B">
      <w:r>
        <w:t>T</w:t>
      </w:r>
      <w:r w:rsidR="0060559B">
        <w:t xml:space="preserve">he </w:t>
      </w:r>
      <w:r w:rsidR="005646F4">
        <w:t>conservatives</w:t>
      </w:r>
      <w:r w:rsidR="0060559B">
        <w:t xml:space="preserve"> of HDZ returned to power once again</w:t>
      </w:r>
      <w:r>
        <w:t xml:space="preserve"> in 2003</w:t>
      </w:r>
      <w:r w:rsidR="0060559B">
        <w:t xml:space="preserve">. </w:t>
      </w:r>
      <w:r w:rsidR="00102C5B">
        <w:t>But b</w:t>
      </w:r>
      <w:r>
        <w:t>y then</w:t>
      </w:r>
      <w:r w:rsidR="0060559B">
        <w:t>, independent cultural organizations had already taken advantage of the temporary crack in the system.</w:t>
      </w:r>
    </w:p>
    <w:p w14:paraId="1A8D10A0" w14:textId="77777777" w:rsidR="0060559B" w:rsidRDefault="0060559B" w:rsidP="0060559B"/>
    <w:p w14:paraId="30C37F7A" w14:textId="4516E1F1" w:rsidR="0060559B" w:rsidRDefault="00F84CEC" w:rsidP="0060559B">
      <w:pPr>
        <w:pStyle w:val="Heading3"/>
      </w:pPr>
      <w:bookmarkStart w:id="13" w:name="_Toc10724248"/>
      <w:r>
        <w:t xml:space="preserve">1.4.2. </w:t>
      </w:r>
      <w:r w:rsidR="0060559B">
        <w:t>The Transcendental Shack</w:t>
      </w:r>
      <w:bookmarkEnd w:id="13"/>
    </w:p>
    <w:p w14:paraId="56FE2B62" w14:textId="5BF57B03" w:rsidR="0060559B" w:rsidRDefault="003D3F26" w:rsidP="0060559B">
      <w:r>
        <w:t>Multimedia Institute was o</w:t>
      </w:r>
      <w:r w:rsidR="0060559B">
        <w:t xml:space="preserve">ne of the important organizations </w:t>
      </w:r>
      <w:r w:rsidR="005646F4">
        <w:t>to benefit</w:t>
      </w:r>
      <w:r>
        <w:t xml:space="preserve"> </w:t>
      </w:r>
      <w:r w:rsidR="0060559B">
        <w:t xml:space="preserve">this chain of events. In mid-1999, </w:t>
      </w:r>
      <w:r>
        <w:t>they were</w:t>
      </w:r>
      <w:r w:rsidR="0060559B">
        <w:t xml:space="preserve"> established as a spin-off of the </w:t>
      </w:r>
      <w:r w:rsidR="00665410">
        <w:t>Open Society Institute – Croatia (OSI)</w:t>
      </w:r>
      <w:r w:rsidR="0060559B">
        <w:t xml:space="preserve">, </w:t>
      </w:r>
      <w:r w:rsidR="005646F4">
        <w:lastRenderedPageBreak/>
        <w:t>employing</w:t>
      </w:r>
      <w:r w:rsidR="0060559B">
        <w:t xml:space="preserve"> mainly software developers from the Soros Foundation and young Croatian cultural-theoretical workers. </w:t>
      </w:r>
      <w:r>
        <w:t xml:space="preserve">They </w:t>
      </w:r>
      <w:r w:rsidR="0060559B">
        <w:t xml:space="preserve">received funding from the OSI to open the venue MAMA in the courtyard of </w:t>
      </w:r>
      <w:proofErr w:type="spellStart"/>
      <w:r w:rsidR="0060559B" w:rsidRPr="006A4C1D">
        <w:t>Preradovićeva</w:t>
      </w:r>
      <w:proofErr w:type="spellEnd"/>
      <w:r w:rsidR="0060559B" w:rsidRPr="006A4C1D">
        <w:t xml:space="preserve"> 18</w:t>
      </w:r>
      <w:r>
        <w:t xml:space="preserve"> in 2000</w:t>
      </w:r>
      <w:r w:rsidR="0060559B">
        <w:t xml:space="preserve">. </w:t>
      </w:r>
      <w:r w:rsidR="00665410">
        <w:t>D</w:t>
      </w:r>
      <w:r w:rsidR="0060559B">
        <w:t xml:space="preserve">espite the dot-com venture capitalist takeover of the field of cybernetics in the second half of the 1990’s, there was a distinct atmosphere of euphoria around the establishment of this hack lab and </w:t>
      </w:r>
      <w:proofErr w:type="spellStart"/>
      <w:proofErr w:type="gramStart"/>
      <w:r w:rsidR="0060559B">
        <w:t>net.culture</w:t>
      </w:r>
      <w:proofErr w:type="spellEnd"/>
      <w:proofErr w:type="gramEnd"/>
      <w:r w:rsidR="0060559B">
        <w:t xml:space="preserve"> club. It was the place where people played around and experimented; made and played electronic music; established a copyleft music label; danced; choreographed; and organized the experimental music festival </w:t>
      </w:r>
      <w:proofErr w:type="spellStart"/>
      <w:r w:rsidR="0060559B">
        <w:t>Otokultivator</w:t>
      </w:r>
      <w:proofErr w:type="spellEnd"/>
      <w:r w:rsidR="0060559B">
        <w:t xml:space="preserve"> on the island of Vis.</w:t>
      </w:r>
      <w:r w:rsidR="0060559B">
        <w:rPr>
          <w:rStyle w:val="FootnoteReference"/>
        </w:rPr>
        <w:footnoteReference w:id="115"/>
      </w:r>
      <w:r w:rsidR="0060559B">
        <w:t xml:space="preserve"> MAMA was buzzing with activity and optimism.</w:t>
      </w:r>
    </w:p>
    <w:p w14:paraId="6FD3340D" w14:textId="77777777" w:rsidR="0060559B" w:rsidRDefault="0060559B" w:rsidP="0060559B"/>
    <w:p w14:paraId="1480D4AE" w14:textId="44F2E74C" w:rsidR="0060559B" w:rsidRDefault="00295DEA" w:rsidP="0060559B">
      <w:r>
        <w:t xml:space="preserve">According to </w:t>
      </w:r>
      <w:proofErr w:type="spellStart"/>
      <w:r>
        <w:t>Petar</w:t>
      </w:r>
      <w:proofErr w:type="spellEnd"/>
      <w:r>
        <w:t xml:space="preserve"> Milat, t</w:t>
      </w:r>
      <w:r w:rsidR="0060559B">
        <w:t>he purpose of the space was</w:t>
      </w:r>
      <w:r>
        <w:t>,</w:t>
      </w:r>
      <w:r w:rsidR="0060559B">
        <w:t xml:space="preserve"> ‘</w:t>
      </w:r>
      <w:r w:rsidR="0060559B" w:rsidRPr="00CD27B1">
        <w:t>to become a kind of living room for the Z</w:t>
      </w:r>
      <w:r w:rsidR="0060559B">
        <w:t>agreb alternative scene’.</w:t>
      </w:r>
      <w:r w:rsidR="0060559B">
        <w:rPr>
          <w:rStyle w:val="FootnoteReference"/>
        </w:rPr>
        <w:footnoteReference w:id="116"/>
      </w:r>
      <w:r w:rsidR="0060559B">
        <w:t xml:space="preserve"> Visitors today will still find MAMA with its original airport-inspired design: grey walls, concrete floor, red furniture, red light-box signposts, screens and cables scattered through</w:t>
      </w:r>
      <w:r>
        <w:t>out</w:t>
      </w:r>
      <w:r w:rsidR="0060559B">
        <w:t xml:space="preserve"> the space. This interior tells us that MAMA is a no-space or Temporary Autonomous Zone, and a mother ship where ‘</w:t>
      </w:r>
      <w:r w:rsidR="0060559B" w:rsidRPr="00CD27B1">
        <w:t>the most vulnerable, the most fragile minorities, mostly but not exclusively culture-wise</w:t>
      </w:r>
      <w:r w:rsidR="0060559B">
        <w:t>’ are hosted.</w:t>
      </w:r>
      <w:r w:rsidR="0060559B">
        <w:rPr>
          <w:rStyle w:val="FootnoteReference"/>
        </w:rPr>
        <w:footnoteReference w:id="117"/>
      </w:r>
      <w:r w:rsidR="0060559B">
        <w:t xml:space="preserve"> These groups included theorists, hackers, LGBTQ+ people, feminists, greens, animal rights activists, etc. By hosting this broad variety of subcommunities, MAMA created a transversal space for chance encounters. It became a ‘transcendental shack’ for the scene.</w:t>
      </w:r>
      <w:r w:rsidR="0060559B">
        <w:rPr>
          <w:rStyle w:val="FootnoteReference"/>
        </w:rPr>
        <w:footnoteReference w:id="118"/>
      </w:r>
    </w:p>
    <w:p w14:paraId="2D6BD7BA" w14:textId="77777777" w:rsidR="0060559B" w:rsidRDefault="0060559B" w:rsidP="0060559B"/>
    <w:p w14:paraId="1D3FBD1C" w14:textId="77777777" w:rsidR="0060559B" w:rsidRDefault="0060559B" w:rsidP="0060559B">
      <w:pPr>
        <w:spacing w:line="240" w:lineRule="auto"/>
        <w:rPr>
          <w:lang w:eastAsia="en-GB"/>
        </w:rPr>
      </w:pPr>
      <w:r w:rsidRPr="00100801">
        <w:rPr>
          <w:noProof/>
        </w:rPr>
        <w:lastRenderedPageBreak/>
        <w:drawing>
          <wp:inline distT="0" distB="0" distL="0" distR="0" wp14:anchorId="14CADC6B" wp14:editId="4576B90E">
            <wp:extent cx="5672214" cy="4708188"/>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08 at 15.26.17.png"/>
                    <pic:cNvPicPr/>
                  </pic:nvPicPr>
                  <pic:blipFill>
                    <a:blip r:embed="rId27">
                      <a:extLst>
                        <a:ext uri="{28A0092B-C50C-407E-A947-70E740481C1C}">
                          <a14:useLocalDpi xmlns:a14="http://schemas.microsoft.com/office/drawing/2010/main" val="0"/>
                        </a:ext>
                      </a:extLst>
                    </a:blip>
                    <a:stretch>
                      <a:fillRect/>
                    </a:stretch>
                  </pic:blipFill>
                  <pic:spPr>
                    <a:xfrm>
                      <a:off x="0" y="0"/>
                      <a:ext cx="5710349" cy="4739841"/>
                    </a:xfrm>
                    <a:prstGeom prst="rect">
                      <a:avLst/>
                    </a:prstGeom>
                  </pic:spPr>
                </pic:pic>
              </a:graphicData>
            </a:graphic>
          </wp:inline>
        </w:drawing>
      </w:r>
    </w:p>
    <w:p w14:paraId="31469A0A" w14:textId="77777777" w:rsidR="0060559B" w:rsidRPr="00DA46D6" w:rsidRDefault="0060559B" w:rsidP="0060559B">
      <w:pPr>
        <w:spacing w:line="240" w:lineRule="auto"/>
      </w:pPr>
      <w:r>
        <w:rPr>
          <w:lang w:eastAsia="en-GB"/>
        </w:rPr>
        <w:t xml:space="preserve">Screenshot of the website of </w:t>
      </w:r>
      <w:proofErr w:type="spellStart"/>
      <w:r>
        <w:rPr>
          <w:lang w:eastAsia="en-GB"/>
        </w:rPr>
        <w:t>Otokultivator</w:t>
      </w:r>
      <w:proofErr w:type="spellEnd"/>
      <w:r>
        <w:rPr>
          <w:lang w:eastAsia="en-GB"/>
        </w:rPr>
        <w:t xml:space="preserve"> Festival, organized by Multimedia Institute, EASA and URK on the island of Vis, 2001-2003, </w:t>
      </w:r>
      <w:hyperlink r:id="rId28" w:history="1">
        <w:r w:rsidRPr="00966EDC">
          <w:rPr>
            <w:rStyle w:val="Hyperlink"/>
            <w:lang w:eastAsia="en-GB"/>
          </w:rPr>
          <w:t>www.desk.org:8080/ASU2/mi2mama.pro.otokultivator</w:t>
        </w:r>
      </w:hyperlink>
      <w:r>
        <w:rPr>
          <w:lang w:eastAsia="en-GB"/>
        </w:rPr>
        <w:t>.</w:t>
      </w:r>
    </w:p>
    <w:p w14:paraId="7C903451" w14:textId="77777777" w:rsidR="0060559B" w:rsidRDefault="0060559B" w:rsidP="0060559B"/>
    <w:p w14:paraId="4333FA97" w14:textId="271D3D56" w:rsidR="0060559B" w:rsidRDefault="00F84CEC" w:rsidP="0060559B">
      <w:pPr>
        <w:pStyle w:val="Heading3"/>
      </w:pPr>
      <w:bookmarkStart w:id="14" w:name="_Toc10724249"/>
      <w:r>
        <w:t xml:space="preserve">1.4.3. </w:t>
      </w:r>
      <w:r w:rsidR="0060559B">
        <w:t>Tactical Networks</w:t>
      </w:r>
      <w:bookmarkEnd w:id="14"/>
    </w:p>
    <w:p w14:paraId="3C2153BD" w14:textId="6FCDBC44" w:rsidR="0060559B" w:rsidRDefault="0060559B" w:rsidP="0060559B">
      <w:r>
        <w:t>Of course, a mere sentiment of communality in a moment of political tailwind was not enough to establish independent cultures a scene. A crucial strategy in the maintenance of the</w:t>
      </w:r>
      <w:r w:rsidR="00295DEA">
        <w:t>se</w:t>
      </w:r>
      <w:r>
        <w:t xml:space="preserve"> cultural organizations </w:t>
      </w:r>
      <w:r w:rsidR="001B644B">
        <w:t xml:space="preserve">– </w:t>
      </w:r>
      <w:r>
        <w:t>beyond</w:t>
      </w:r>
      <w:r w:rsidR="001B644B">
        <w:t xml:space="preserve"> </w:t>
      </w:r>
      <w:r>
        <w:t xml:space="preserve">the (in hindsight) brief crack in nationalist politics </w:t>
      </w:r>
      <w:r w:rsidR="001B644B">
        <w:t xml:space="preserve">– </w:t>
      </w:r>
      <w:r>
        <w:t>was</w:t>
      </w:r>
      <w:r w:rsidR="001B644B">
        <w:t xml:space="preserve"> to</w:t>
      </w:r>
      <w:r>
        <w:t xml:space="preserve"> establish durable and tactical networks</w:t>
      </w:r>
      <w:r w:rsidR="001B644B">
        <w:t>, essentially a systemic territorialization</w:t>
      </w:r>
      <w:r>
        <w:t xml:space="preserve">. </w:t>
      </w:r>
      <w:proofErr w:type="spellStart"/>
      <w:r>
        <w:t>Antonija</w:t>
      </w:r>
      <w:proofErr w:type="spellEnd"/>
      <w:r>
        <w:t xml:space="preserve"> </w:t>
      </w:r>
      <w:proofErr w:type="spellStart"/>
      <w:r>
        <w:t>Letinić</w:t>
      </w:r>
      <w:proofErr w:type="spellEnd"/>
      <w:r>
        <w:t xml:space="preserve"> stressed:</w:t>
      </w:r>
    </w:p>
    <w:p w14:paraId="65964E2D" w14:textId="1605AB13" w:rsidR="0060559B" w:rsidRDefault="0060559B" w:rsidP="0060559B">
      <w:pPr>
        <w:pStyle w:val="Quote"/>
      </w:pPr>
      <w:r>
        <w:t xml:space="preserve">[Actors in the independent cultural field soon] </w:t>
      </w:r>
      <w:r w:rsidRPr="00E66C3B">
        <w:t>recognized that</w:t>
      </w:r>
      <w:r>
        <w:t xml:space="preserve"> one of the main ways [to maintain themselves was]</w:t>
      </w:r>
      <w:r w:rsidRPr="00E66C3B">
        <w:t xml:space="preserve"> to network, to exchange, to support each other. They were all dealing with institutional critique, contemporary cultur</w:t>
      </w:r>
      <w:r w:rsidR="00665410">
        <w:t>e</w:t>
      </w:r>
      <w:r w:rsidRPr="00E66C3B">
        <w:t>, new experimental artistic practices, DIY culture, culture of youth, prog</w:t>
      </w:r>
      <w:r>
        <w:t>ressive, critical, experimental culture: d</w:t>
      </w:r>
      <w:r w:rsidRPr="00E66C3B">
        <w:t xml:space="preserve">ifferent </w:t>
      </w:r>
      <w:r w:rsidRPr="00E66C3B">
        <w:lastRenderedPageBreak/>
        <w:t>streams within</w:t>
      </w:r>
      <w:r>
        <w:t xml:space="preserve"> the</w:t>
      </w:r>
      <w:r w:rsidRPr="00E66C3B">
        <w:t xml:space="preserve"> arts and culture, that would not be included in, for example, </w:t>
      </w:r>
      <w:r>
        <w:t>“</w:t>
      </w:r>
      <w:r w:rsidRPr="00E66C3B">
        <w:t>modern art</w:t>
      </w:r>
      <w:r>
        <w:t>”</w:t>
      </w:r>
      <w:r w:rsidRPr="00E66C3B">
        <w:t>.</w:t>
      </w:r>
      <w:r>
        <w:rPr>
          <w:rStyle w:val="FootnoteReference"/>
          <w:rFonts w:asciiTheme="minorHAnsi" w:hAnsiTheme="minorHAnsi"/>
        </w:rPr>
        <w:footnoteReference w:id="119"/>
      </w:r>
    </w:p>
    <w:p w14:paraId="5242105A" w14:textId="248538F4" w:rsidR="0060559B" w:rsidRDefault="0060559B" w:rsidP="0060559B">
      <w:r>
        <w:t>Thus, it was necessary to create ‘</w:t>
      </w:r>
      <w:r w:rsidRPr="00624610">
        <w:t>a platform that would encourage exchange of programs, touring of programs through different cities and places</w:t>
      </w:r>
      <w:r>
        <w:t xml:space="preserve">’, and that would also </w:t>
      </w:r>
      <w:r w:rsidR="001B644B">
        <w:t xml:space="preserve">promote the </w:t>
      </w:r>
      <w:r w:rsidRPr="00624610">
        <w:t>decentralization</w:t>
      </w:r>
      <w:r>
        <w:t xml:space="preserve"> of the Zagreb-centered cultural system.</w:t>
      </w:r>
      <w:r>
        <w:rPr>
          <w:rStyle w:val="FootnoteReference"/>
          <w:rFonts w:asciiTheme="minorHAnsi" w:hAnsiTheme="minorHAnsi"/>
        </w:rPr>
        <w:footnoteReference w:id="120"/>
      </w:r>
    </w:p>
    <w:p w14:paraId="4B7A3E23" w14:textId="77777777" w:rsidR="0060559B" w:rsidRDefault="0060559B" w:rsidP="0060559B"/>
    <w:p w14:paraId="2BAE9EB5" w14:textId="06E74C7E" w:rsidR="0060559B" w:rsidRDefault="0060559B" w:rsidP="0060559B">
      <w:r w:rsidRPr="00F653B4">
        <w:t xml:space="preserve">In 2001, Multimedia Institute brought together 15 independent cultural </w:t>
      </w:r>
      <w:r>
        <w:t xml:space="preserve">and youth </w:t>
      </w:r>
      <w:r w:rsidRPr="00F653B4">
        <w:t>organizations throughout Croatia. In 2002, the network proposed a multi-annual partnership with the Open Society Institute – Croa</w:t>
      </w:r>
      <w:r>
        <w:t xml:space="preserve">tia and held its first Assembly, which was the foundational moment of </w:t>
      </w:r>
      <w:proofErr w:type="spellStart"/>
      <w:r>
        <w:t>Clubture</w:t>
      </w:r>
      <w:proofErr w:type="spellEnd"/>
      <w:r w:rsidRPr="00F653B4">
        <w:t>.</w:t>
      </w:r>
      <w:r>
        <w:t xml:space="preserve"> </w:t>
      </w:r>
      <w:proofErr w:type="spellStart"/>
      <w:r>
        <w:t>Clubture</w:t>
      </w:r>
      <w:proofErr w:type="spellEnd"/>
      <w:r>
        <w:t xml:space="preserve"> was conceived of as </w:t>
      </w:r>
      <w:r w:rsidRPr="00F653B4">
        <w:t>‘a non-profit, participatory network of organizations, which aims to strengthen the independent cultural sector through program networking, raising public awareness, encouraging organizational development within the sector, as well as promoting change in the institutional framework’.</w:t>
      </w:r>
      <w:r>
        <w:rPr>
          <w:rStyle w:val="FootnoteReference"/>
          <w:rFonts w:asciiTheme="minorHAnsi" w:hAnsiTheme="minorHAnsi"/>
        </w:rPr>
        <w:footnoteReference w:id="121"/>
      </w:r>
      <w:r>
        <w:t xml:space="preserve"> It was </w:t>
      </w:r>
      <w:r w:rsidR="001B644B">
        <w:t>designed</w:t>
      </w:r>
      <w:r w:rsidRPr="00F653B4">
        <w:t xml:space="preserve"> as a catalyst for long-term collaborative practices within the independent cultural scene</w:t>
      </w:r>
      <w:r>
        <w:t xml:space="preserve">, while </w:t>
      </w:r>
      <w:r w:rsidR="001B644B">
        <w:t>the</w:t>
      </w:r>
      <w:r>
        <w:t xml:space="preserve"> improve</w:t>
      </w:r>
      <w:r w:rsidR="001B644B">
        <w:t>ment of</w:t>
      </w:r>
      <w:r>
        <w:t xml:space="preserve"> </w:t>
      </w:r>
      <w:r w:rsidR="001B644B">
        <w:t>resource (space)</w:t>
      </w:r>
      <w:r>
        <w:t xml:space="preserve"> allocation </w:t>
      </w:r>
      <w:r w:rsidR="001B644B">
        <w:t xml:space="preserve">for </w:t>
      </w:r>
      <w:r>
        <w:t>urban cultural and youth organizations</w:t>
      </w:r>
      <w:r w:rsidR="001B644B">
        <w:t xml:space="preserve"> was set as its short-term goal</w:t>
      </w:r>
      <w:r>
        <w:t xml:space="preserve">. </w:t>
      </w:r>
      <w:r w:rsidR="006857C0">
        <w:t xml:space="preserve">The first proof of </w:t>
      </w:r>
      <w:proofErr w:type="spellStart"/>
      <w:r>
        <w:t>Clubture</w:t>
      </w:r>
      <w:r w:rsidR="006857C0">
        <w:t>’s</w:t>
      </w:r>
      <w:proofErr w:type="spellEnd"/>
      <w:r w:rsidR="006857C0">
        <w:t xml:space="preserve"> effectiveness was delivered already in 2003, when they</w:t>
      </w:r>
      <w:r>
        <w:t xml:space="preserve"> </w:t>
      </w:r>
      <w:r w:rsidR="001B644B">
        <w:t xml:space="preserve">successfully </w:t>
      </w:r>
      <w:r w:rsidR="00190B02">
        <w:t>campaigned to preserve</w:t>
      </w:r>
      <w:r w:rsidR="001B644B">
        <w:t xml:space="preserve"> the</w:t>
      </w:r>
      <w:r w:rsidR="00190B02">
        <w:t xml:space="preserve"> government funding for</w:t>
      </w:r>
      <w:r w:rsidR="001B644B">
        <w:t xml:space="preserve"> Cultural Councils</w:t>
      </w:r>
      <w:r>
        <w:t>.</w:t>
      </w:r>
      <w:r>
        <w:rPr>
          <w:rStyle w:val="FootnoteReference"/>
          <w:rFonts w:cstheme="minorHAnsi"/>
          <w:color w:val="000000"/>
        </w:rPr>
        <w:footnoteReference w:id="122"/>
      </w:r>
      <w:r>
        <w:rPr>
          <w:rFonts w:cstheme="minorHAnsi"/>
          <w:color w:val="000000"/>
        </w:rPr>
        <w:t xml:space="preserve"> </w:t>
      </w:r>
      <w:r w:rsidRPr="00F653B4">
        <w:t xml:space="preserve">In 2007, </w:t>
      </w:r>
      <w:r>
        <w:t>the organization</w:t>
      </w:r>
      <w:r w:rsidRPr="00F653B4">
        <w:t xml:space="preserve"> gathered over 80 organizations.</w:t>
      </w:r>
      <w:r>
        <w:rPr>
          <w:rStyle w:val="FootnoteReference"/>
          <w:rFonts w:asciiTheme="minorHAnsi" w:hAnsiTheme="minorHAnsi"/>
        </w:rPr>
        <w:footnoteReference w:id="123"/>
      </w:r>
      <w:r>
        <w:t xml:space="preserve"> The projects </w:t>
      </w:r>
      <w:proofErr w:type="spellStart"/>
      <w:r>
        <w:t>Clubture</w:t>
      </w:r>
      <w:proofErr w:type="spellEnd"/>
      <w:r>
        <w:t xml:space="preserve"> realized</w:t>
      </w:r>
      <w:r w:rsidRPr="00F653B4">
        <w:t xml:space="preserve"> </w:t>
      </w:r>
      <w:r>
        <w:t xml:space="preserve">were, and still </w:t>
      </w:r>
      <w:r w:rsidRPr="00F653B4">
        <w:t>are</w:t>
      </w:r>
      <w:r>
        <w:t>,</w:t>
      </w:r>
      <w:r w:rsidRPr="00F653B4">
        <w:t xml:space="preserve"> initiated by its member organizations (peer-to-peer), are managed with participatory decision-making processes, and are evaluated with criteria consisting of socio-cultural values that indicate ‘the potential to positively influence the development o</w:t>
      </w:r>
      <w:r>
        <w:t>f a socio-cultural capital’</w:t>
      </w:r>
      <w:r w:rsidRPr="00F653B4">
        <w:t>.</w:t>
      </w:r>
      <w:r>
        <w:rPr>
          <w:rStyle w:val="FootnoteReference"/>
          <w:rFonts w:asciiTheme="minorHAnsi" w:hAnsiTheme="minorHAnsi"/>
        </w:rPr>
        <w:footnoteReference w:id="124"/>
      </w:r>
    </w:p>
    <w:p w14:paraId="650B3EFF" w14:textId="77777777" w:rsidR="0060559B" w:rsidRDefault="0060559B" w:rsidP="0060559B"/>
    <w:p w14:paraId="7B7CB425" w14:textId="77777777" w:rsidR="0060559B" w:rsidRDefault="0060559B" w:rsidP="0060559B">
      <w:r>
        <w:t xml:space="preserve">In 2003, another important tactical network, </w:t>
      </w:r>
      <w:r>
        <w:rPr>
          <w:i/>
        </w:rPr>
        <w:t xml:space="preserve">Zagreb Cultural Kapital 3000, </w:t>
      </w:r>
      <w:r>
        <w:t xml:space="preserve">was launched by CDU, mi2, </w:t>
      </w:r>
      <w:proofErr w:type="spellStart"/>
      <w:r>
        <w:t>Platforma</w:t>
      </w:r>
      <w:proofErr w:type="spellEnd"/>
      <w:r>
        <w:t xml:space="preserve"> 9.81, and WHW, later to be joined by Shadow Casters, BLOK, Community Art, and </w:t>
      </w:r>
      <w:proofErr w:type="spellStart"/>
      <w:r>
        <w:t>Kontejner</w:t>
      </w:r>
      <w:proofErr w:type="spellEnd"/>
      <w:r>
        <w:t>. Its mission statement claims that this network appropriated (in hindsight successfully) the language of creative industries in order to question it.</w:t>
      </w:r>
      <w:r>
        <w:rPr>
          <w:rStyle w:val="FootnoteReference"/>
          <w:rFonts w:asciiTheme="minorHAnsi" w:hAnsiTheme="minorHAnsi"/>
        </w:rPr>
        <w:footnoteReference w:id="125"/>
      </w:r>
      <w:r>
        <w:t xml:space="preserve"> With </w:t>
      </w:r>
      <w:r>
        <w:lastRenderedPageBreak/>
        <w:t xml:space="preserve">the establishment of </w:t>
      </w:r>
      <w:proofErr w:type="spellStart"/>
      <w:r>
        <w:t>Clubture</w:t>
      </w:r>
      <w:proofErr w:type="spellEnd"/>
      <w:r>
        <w:t xml:space="preserve"> and Zagreb Cultural Kapital, ‘social activism’, tactical networks and the prospect of systemic transition through institutional territorialization formally entered independent cultures for the first time.</w:t>
      </w:r>
      <w:r>
        <w:rPr>
          <w:rStyle w:val="FootnoteReference"/>
          <w:rFonts w:asciiTheme="minorHAnsi" w:hAnsiTheme="minorHAnsi"/>
        </w:rPr>
        <w:footnoteReference w:id="126"/>
      </w:r>
      <w:r>
        <w:t xml:space="preserve"> The sense of optimist communality materialized in tactical networks.</w:t>
      </w:r>
    </w:p>
    <w:p w14:paraId="7A17E4C7" w14:textId="77777777" w:rsidR="0060559B" w:rsidRPr="0015629C" w:rsidRDefault="0060559B" w:rsidP="0060559B"/>
    <w:p w14:paraId="01B09185" w14:textId="4F9E6D3B" w:rsidR="0060559B" w:rsidRDefault="00F84CEC" w:rsidP="0060559B">
      <w:pPr>
        <w:pStyle w:val="Heading3"/>
      </w:pPr>
      <w:bookmarkStart w:id="15" w:name="_Toc10724250"/>
      <w:r>
        <w:t xml:space="preserve">1.4.4. </w:t>
      </w:r>
      <w:r w:rsidR="0060559B">
        <w:t>Bastardization/Hybridization</w:t>
      </w:r>
      <w:bookmarkEnd w:id="15"/>
    </w:p>
    <w:p w14:paraId="6DCB4C18" w14:textId="33C6C026" w:rsidR="0060559B" w:rsidRDefault="0060559B" w:rsidP="0060559B">
      <w:r>
        <w:t xml:space="preserve">Now that the political climate was </w:t>
      </w:r>
      <w:r w:rsidR="006857C0">
        <w:t>favorable</w:t>
      </w:r>
      <w:r w:rsidR="00190B02">
        <w:t xml:space="preserve"> </w:t>
      </w:r>
      <w:r>
        <w:t xml:space="preserve">for independent cultures, the idea arose that an independent cultural organization did not have to be radically anti-systemic to be important to the scene or society. It appeared that NGOs could also partake in the cultural system and territorialize it. Take, for example, </w:t>
      </w:r>
      <w:proofErr w:type="spellStart"/>
      <w:r>
        <w:t>Booksa</w:t>
      </w:r>
      <w:proofErr w:type="spellEnd"/>
      <w:r>
        <w:t xml:space="preserve">, a book club and independent bookshop which opened in 2004. According to co-founder Mika Buljević, </w:t>
      </w:r>
      <w:r w:rsidR="00190B02">
        <w:t xml:space="preserve">their goal was to </w:t>
      </w:r>
      <w:r>
        <w:t>‘promote literature and to connect literature to other art fields, but also to society and living culture’.</w:t>
      </w:r>
      <w:r>
        <w:rPr>
          <w:rStyle w:val="FootnoteReference"/>
        </w:rPr>
        <w:footnoteReference w:id="127"/>
      </w:r>
      <w:r>
        <w:t xml:space="preserve"> As a gathering and co-working space, </w:t>
      </w:r>
      <w:proofErr w:type="spellStart"/>
      <w:r>
        <w:t>Booksa</w:t>
      </w:r>
      <w:proofErr w:type="spellEnd"/>
      <w:r>
        <w:t xml:space="preserve"> started sharing MAMA’s role as</w:t>
      </w:r>
      <w:r w:rsidR="00190B02">
        <w:t xml:space="preserve"> the</w:t>
      </w:r>
      <w:r>
        <w:t xml:space="preserve"> meeting point </w:t>
      </w:r>
      <w:r w:rsidR="00190B02">
        <w:t xml:space="preserve">for </w:t>
      </w:r>
      <w:r>
        <w:t>the scene, which it retains up to today.</w:t>
      </w:r>
      <w:r>
        <w:rPr>
          <w:rStyle w:val="FootnoteReference"/>
        </w:rPr>
        <w:footnoteReference w:id="128"/>
      </w:r>
      <w:r>
        <w:t xml:space="preserve"> This is</w:t>
      </w:r>
      <w:r w:rsidR="006857C0">
        <w:t xml:space="preserve"> however</w:t>
      </w:r>
      <w:r>
        <w:t xml:space="preserve"> not to say that MAMA and </w:t>
      </w:r>
      <w:proofErr w:type="spellStart"/>
      <w:r>
        <w:t>Booksa</w:t>
      </w:r>
      <w:proofErr w:type="spellEnd"/>
      <w:r>
        <w:t xml:space="preserve"> are the same. </w:t>
      </w:r>
      <w:proofErr w:type="spellStart"/>
      <w:r>
        <w:t>Booksa</w:t>
      </w:r>
      <w:proofErr w:type="spellEnd"/>
      <w:r>
        <w:t xml:space="preserve"> leans much more towards being a café than a transversal no-space. And, indeed, there is a different logic at play. </w:t>
      </w:r>
      <w:proofErr w:type="spellStart"/>
      <w:r>
        <w:t>Booksa</w:t>
      </w:r>
      <w:proofErr w:type="spellEnd"/>
      <w:r>
        <w:t xml:space="preserve"> is one of the first independent cultural organizations to self-finance a significant segment of its income by </w:t>
      </w:r>
      <w:r w:rsidR="00190B02">
        <w:t xml:space="preserve">charging </w:t>
      </w:r>
      <w:r>
        <w:t xml:space="preserve">small membership fees and selling drinks. </w:t>
      </w:r>
      <w:r w:rsidR="00190B02">
        <w:t>Additionally,</w:t>
      </w:r>
      <w:r>
        <w:t xml:space="preserve"> </w:t>
      </w:r>
      <w:proofErr w:type="spellStart"/>
      <w:r>
        <w:t>Booksa</w:t>
      </w:r>
      <w:proofErr w:type="spellEnd"/>
      <w:r>
        <w:t xml:space="preserve"> turns into a </w:t>
      </w:r>
      <w:proofErr w:type="gramStart"/>
      <w:r>
        <w:t>market place</w:t>
      </w:r>
      <w:proofErr w:type="gramEnd"/>
      <w:r>
        <w:t xml:space="preserve"> for locally grown organic vegetables</w:t>
      </w:r>
      <w:r w:rsidR="00190B02">
        <w:t xml:space="preserve"> once a week</w:t>
      </w:r>
      <w:r>
        <w:t xml:space="preserve">. In doing so, </w:t>
      </w:r>
      <w:proofErr w:type="spellStart"/>
      <w:r>
        <w:t>Booksa</w:t>
      </w:r>
      <w:proofErr w:type="spellEnd"/>
      <w:r>
        <w:t xml:space="preserve"> both </w:t>
      </w:r>
      <w:r w:rsidR="00190B02">
        <w:t xml:space="preserve">embraces </w:t>
      </w:r>
      <w:r>
        <w:t xml:space="preserve">market logic – even though only </w:t>
      </w:r>
      <w:r w:rsidR="00190B02">
        <w:t xml:space="preserve">at </w:t>
      </w:r>
      <w:r>
        <w:t xml:space="preserve">the community level – and </w:t>
      </w:r>
      <w:r w:rsidR="00190B02">
        <w:t xml:space="preserve">promotes </w:t>
      </w:r>
      <w:r>
        <w:t xml:space="preserve">its resilience </w:t>
      </w:r>
      <w:r w:rsidR="00190B02">
        <w:t>to funding cuts</w:t>
      </w:r>
      <w:r>
        <w:t>.</w:t>
      </w:r>
    </w:p>
    <w:p w14:paraId="2B331814" w14:textId="77777777" w:rsidR="0060559B" w:rsidRDefault="0060559B" w:rsidP="0060559B"/>
    <w:p w14:paraId="622F7C46" w14:textId="7D4A3777" w:rsidR="0060559B" w:rsidRDefault="00190B02" w:rsidP="0060559B">
      <w:pPr>
        <w:rPr>
          <w:rFonts w:cs="Times New Roman"/>
        </w:rPr>
      </w:pPr>
      <w:r>
        <w:t xml:space="preserve">In 2003 WHW took over the post of directing </w:t>
      </w:r>
      <w:proofErr w:type="spellStart"/>
      <w:r>
        <w:t>Galrija</w:t>
      </w:r>
      <w:proofErr w:type="spellEnd"/>
      <w:r>
        <w:t xml:space="preserve"> Nova as an NGO, rather than as one or more private persons. This is a second example of the </w:t>
      </w:r>
      <w:r w:rsidR="006857C0">
        <w:t>hybridization</w:t>
      </w:r>
      <w:r>
        <w:t xml:space="preserve"> of independent cultures.</w:t>
      </w:r>
      <w:r w:rsidR="006857C0">
        <w:t xml:space="preserve"> </w:t>
      </w:r>
      <w:proofErr w:type="spellStart"/>
      <w:r w:rsidR="0060559B">
        <w:t>Ivet</w:t>
      </w:r>
      <w:proofErr w:type="spellEnd"/>
      <w:r w:rsidR="0060559B">
        <w:t xml:space="preserve"> </w:t>
      </w:r>
      <w:proofErr w:type="spellStart"/>
      <w:r w:rsidR="0060559B">
        <w:t>Ćurlin</w:t>
      </w:r>
      <w:proofErr w:type="spellEnd"/>
      <w:r w:rsidR="0060559B">
        <w:t xml:space="preserve"> remembers that ‘this was quite revolutionary, or very innovative at the time. There were no such things as public-private partnerships. […] It was really important that we continued working and ran the space as a collective, so we negotiated this contract’</w:t>
      </w:r>
      <w:r>
        <w:t>.</w:t>
      </w:r>
      <w:r w:rsidR="0060559B">
        <w:rPr>
          <w:rStyle w:val="FootnoteReference"/>
        </w:rPr>
        <w:footnoteReference w:id="129"/>
      </w:r>
      <w:r w:rsidR="0060559B">
        <w:t xml:space="preserve"> </w:t>
      </w:r>
      <w:proofErr w:type="spellStart"/>
      <w:r w:rsidR="0060559B">
        <w:t>Klaudio</w:t>
      </w:r>
      <w:proofErr w:type="spellEnd"/>
      <w:r w:rsidR="0060559B">
        <w:t xml:space="preserve"> </w:t>
      </w:r>
      <w:proofErr w:type="spellStart"/>
      <w:r w:rsidR="0060559B" w:rsidRPr="002A55CC">
        <w:rPr>
          <w:rFonts w:cs="Times New Roman"/>
        </w:rPr>
        <w:t>Štefančić</w:t>
      </w:r>
      <w:proofErr w:type="spellEnd"/>
      <w:r w:rsidR="0060559B">
        <w:rPr>
          <w:rFonts w:cs="Times New Roman"/>
        </w:rPr>
        <w:t xml:space="preserve">, the curator of </w:t>
      </w:r>
      <w:proofErr w:type="spellStart"/>
      <w:r w:rsidR="0060559B">
        <w:rPr>
          <w:rFonts w:cs="Times New Roman"/>
        </w:rPr>
        <w:t>Galerija</w:t>
      </w:r>
      <w:proofErr w:type="spellEnd"/>
      <w:r w:rsidR="0060559B">
        <w:rPr>
          <w:rFonts w:cs="Times New Roman"/>
        </w:rPr>
        <w:t xml:space="preserve"> </w:t>
      </w:r>
      <w:proofErr w:type="spellStart"/>
      <w:r w:rsidR="0060559B">
        <w:rPr>
          <w:rFonts w:cs="Times New Roman"/>
        </w:rPr>
        <w:t>Galženica</w:t>
      </w:r>
      <w:proofErr w:type="spellEnd"/>
      <w:r w:rsidR="0060559B">
        <w:rPr>
          <w:rFonts w:cs="Times New Roman"/>
        </w:rPr>
        <w:t xml:space="preserve"> just outside of Zagreb,</w:t>
      </w:r>
      <w:r w:rsidR="0060559B" w:rsidRPr="002A55CC">
        <w:rPr>
          <w:rFonts w:cs="Times New Roman"/>
        </w:rPr>
        <w:t xml:space="preserve"> </w:t>
      </w:r>
      <w:r w:rsidR="0060559B">
        <w:rPr>
          <w:rFonts w:cs="Times New Roman"/>
        </w:rPr>
        <w:t xml:space="preserve">finds </w:t>
      </w:r>
      <w:r w:rsidR="0060559B" w:rsidRPr="002A55CC">
        <w:rPr>
          <w:rFonts w:cs="Times New Roman"/>
        </w:rPr>
        <w:t>that this affirmative stance towards creative industries had an emancipatory effect</w:t>
      </w:r>
      <w:r w:rsidR="0060559B">
        <w:rPr>
          <w:rFonts w:cs="Times New Roman"/>
        </w:rPr>
        <w:t xml:space="preserve"> for the entire scene:</w:t>
      </w:r>
      <w:r w:rsidR="0060559B" w:rsidRPr="002A55CC">
        <w:rPr>
          <w:rFonts w:cs="Times New Roman"/>
        </w:rPr>
        <w:t xml:space="preserve"> </w:t>
      </w:r>
    </w:p>
    <w:p w14:paraId="52BF6E6F" w14:textId="6C75B2DD" w:rsidR="0060559B" w:rsidRDefault="0060559B" w:rsidP="0060559B">
      <w:pPr>
        <w:pStyle w:val="Quote"/>
      </w:pPr>
      <w:r w:rsidRPr="0011599C">
        <w:lastRenderedPageBreak/>
        <w:t xml:space="preserve">WHW started to play the role of four young successful women, a living proof that it was possible to be successful in the cultural market (they were and still are free-lancers). […] Reading about the international success of WHW in the Croatian media, every young art historian and scholar has learned that you don't have to work in some dusty museum to call yourself </w:t>
      </w:r>
      <w:r w:rsidR="00824B49">
        <w:t xml:space="preserve">a </w:t>
      </w:r>
      <w:r w:rsidRPr="0011599C">
        <w:t>curator, that curating is not a boring job in the cold museum depot, but that it means traveling all over the world, working in beautiful architectonic spaces, meeting new people, getting new experiences, and so on. Accidentally, and in spite of their effort to criticize neoliberal capitalism, WHW became one of the Croatian symbols of the creative industr</w:t>
      </w:r>
      <w:r>
        <w:t>ies</w:t>
      </w:r>
      <w:r w:rsidRPr="0011599C">
        <w:t xml:space="preserve">. […] And we needed that story of four young women capable of earning money without help </w:t>
      </w:r>
      <w:r>
        <w:t>from</w:t>
      </w:r>
      <w:r w:rsidRPr="0011599C">
        <w:t xml:space="preserve"> the corrupted political elite.</w:t>
      </w:r>
      <w:r w:rsidRPr="0011599C">
        <w:rPr>
          <w:rStyle w:val="FootnoteReference"/>
          <w:i w:val="0"/>
          <w:iCs w:val="0"/>
        </w:rPr>
        <w:footnoteReference w:id="130"/>
      </w:r>
    </w:p>
    <w:p w14:paraId="14FC6C79" w14:textId="77777777" w:rsidR="0060559B" w:rsidRDefault="0060559B" w:rsidP="0060559B"/>
    <w:p w14:paraId="32DA10C2" w14:textId="5F6007C9" w:rsidR="0060559B" w:rsidRDefault="0060559B" w:rsidP="0060559B">
      <w:r>
        <w:t xml:space="preserve">Around 2007, </w:t>
      </w:r>
      <w:r w:rsidR="00824B49">
        <w:t>the city</w:t>
      </w:r>
      <w:r>
        <w:t xml:space="preserve"> tried to kick WHW out of </w:t>
      </w:r>
      <w:proofErr w:type="spellStart"/>
      <w:r>
        <w:t>Galerija</w:t>
      </w:r>
      <w:proofErr w:type="spellEnd"/>
      <w:r>
        <w:t xml:space="preserve"> Nova. WHW resisted and was able to negotiate a new contract using </w:t>
      </w:r>
      <w:r w:rsidR="00824B49">
        <w:t xml:space="preserve">the fact that it was by then internationally recognized and had curated the Istanbul Biennial – thereby appeasing Croatia’s insecurities regarding how Western they are as a nation – </w:t>
      </w:r>
      <w:r>
        <w:t>as leverage</w:t>
      </w:r>
      <w:r w:rsidR="00824B49">
        <w:t xml:space="preserve">. </w:t>
      </w:r>
      <w:r>
        <w:t xml:space="preserve">However, this new contract </w:t>
      </w:r>
      <w:r w:rsidR="00824B49">
        <w:t xml:space="preserve">has </w:t>
      </w:r>
      <w:r>
        <w:t>expired too</w:t>
      </w:r>
      <w:r w:rsidR="00824B49">
        <w:t>,</w:t>
      </w:r>
      <w:r>
        <w:t xml:space="preserve"> an</w:t>
      </w:r>
      <w:r w:rsidR="00824B49">
        <w:t>d</w:t>
      </w:r>
      <w:r>
        <w:t xml:space="preserve"> WHW has used </w:t>
      </w:r>
      <w:proofErr w:type="spellStart"/>
      <w:r>
        <w:t>Galerija</w:t>
      </w:r>
      <w:proofErr w:type="spellEnd"/>
      <w:r>
        <w:t xml:space="preserve"> Nova without a contract</w:t>
      </w:r>
      <w:r w:rsidR="00824B49">
        <w:t xml:space="preserve"> for the last five years, thus</w:t>
      </w:r>
      <w:r>
        <w:t xml:space="preserve"> </w:t>
      </w:r>
      <w:r w:rsidR="00824B49">
        <w:t>they occupy a</w:t>
      </w:r>
      <w:r>
        <w:t xml:space="preserve"> legal </w:t>
      </w:r>
      <w:r w:rsidR="00824B49">
        <w:t xml:space="preserve">grey </w:t>
      </w:r>
      <w:r>
        <w:t>zone, turned from a hybrid into a bastard.</w:t>
      </w:r>
    </w:p>
    <w:p w14:paraId="72C1C228" w14:textId="77777777" w:rsidR="0060559B" w:rsidRDefault="0060559B" w:rsidP="0060559B"/>
    <w:p w14:paraId="0E427703" w14:textId="37D38829" w:rsidR="0060559B" w:rsidRDefault="0060559B" w:rsidP="0060559B">
      <w:r>
        <w:t xml:space="preserve">Through their innovative non-governmental models, </w:t>
      </w:r>
      <w:proofErr w:type="spellStart"/>
      <w:r>
        <w:t>Booksa</w:t>
      </w:r>
      <w:proofErr w:type="spellEnd"/>
      <w:r>
        <w:t xml:space="preserve"> and WHW tried to find a middle ground between autonomy and institutionalization, striving to contribute to a ‘hybridization’ or ‘bastardization’ of institutional culture and independent cultures. By being partly affirmative of the hegemonic cultural system, they were capable of providing a public infrastructure for the scene</w:t>
      </w:r>
      <w:r w:rsidR="00824B49">
        <w:t xml:space="preserve">. They created </w:t>
      </w:r>
      <w:r>
        <w:t xml:space="preserve">a public space where social values such as emancipation of the LGBTQ community, anti-fascism, and protection of urban commons can be articulated and where civil discourse can </w:t>
      </w:r>
      <w:r w:rsidR="0045579F">
        <w:t>emerge</w:t>
      </w:r>
      <w:r>
        <w:t>.</w:t>
      </w:r>
      <w:r w:rsidRPr="00073FA9">
        <w:t xml:space="preserve"> </w:t>
      </w:r>
      <w:r>
        <w:t xml:space="preserve">There are more examples of organizations like this. As </w:t>
      </w:r>
      <w:proofErr w:type="spellStart"/>
      <w:r>
        <w:t>Buljević</w:t>
      </w:r>
      <w:proofErr w:type="spellEnd"/>
      <w:r>
        <w:t xml:space="preserve"> noted, </w:t>
      </w:r>
      <w:proofErr w:type="spellStart"/>
      <w:r>
        <w:t>Pogon</w:t>
      </w:r>
      <w:proofErr w:type="spellEnd"/>
      <w:r>
        <w:t xml:space="preserve"> is another ‘</w:t>
      </w:r>
      <w:r w:rsidRPr="007E01A7">
        <w:t>example of such hybridization of the system, where public-civil pa</w:t>
      </w:r>
      <w:r>
        <w:t>rtnerships have been established</w:t>
      </w:r>
      <w:r w:rsidRPr="007E01A7">
        <w:t>. Public-civil partnerships</w:t>
      </w:r>
      <w:r>
        <w:t>, not public-private partnerships,</w:t>
      </w:r>
      <w:r w:rsidRPr="007E01A7">
        <w:t xml:space="preserve"> are a good direction.</w:t>
      </w:r>
      <w:r>
        <w:t>’</w:t>
      </w:r>
      <w:r>
        <w:rPr>
          <w:rStyle w:val="FootnoteReference"/>
        </w:rPr>
        <w:footnoteReference w:id="131"/>
      </w:r>
      <w:r>
        <w:t xml:space="preserve"> But, while this type of systemically </w:t>
      </w:r>
      <w:r>
        <w:lastRenderedPageBreak/>
        <w:t>moderate practice gained momentum in the early 2000s, other directions were also opened up.</w:t>
      </w:r>
    </w:p>
    <w:p w14:paraId="26DC78F2" w14:textId="77777777" w:rsidR="0060559B" w:rsidRDefault="0060559B" w:rsidP="0060559B"/>
    <w:p w14:paraId="7318A0FF" w14:textId="7C166F65" w:rsidR="0060559B" w:rsidRPr="00DF3030" w:rsidRDefault="00F84CEC" w:rsidP="0060559B">
      <w:pPr>
        <w:pStyle w:val="Heading3"/>
      </w:pPr>
      <w:bookmarkStart w:id="16" w:name="_Toc10724251"/>
      <w:r>
        <w:t xml:space="preserve">1.4.5. </w:t>
      </w:r>
      <w:r w:rsidR="0060559B">
        <w:t xml:space="preserve">Marx and Suicidal Clothes at </w:t>
      </w:r>
      <w:proofErr w:type="spellStart"/>
      <w:r w:rsidR="0060559B">
        <w:t>Badel</w:t>
      </w:r>
      <w:bookmarkEnd w:id="16"/>
      <w:proofErr w:type="spellEnd"/>
    </w:p>
    <w:p w14:paraId="12E5429D" w14:textId="77777777" w:rsidR="0060559B" w:rsidRDefault="0060559B" w:rsidP="0060559B">
      <w:r>
        <w:t xml:space="preserve">‘Marx and Suicidal Clothes as Part of Program at </w:t>
      </w:r>
      <w:proofErr w:type="spellStart"/>
      <w:r>
        <w:t>Badel</w:t>
      </w:r>
      <w:proofErr w:type="spellEnd"/>
      <w:r>
        <w:t xml:space="preserve">’, </w:t>
      </w:r>
      <w:proofErr w:type="spellStart"/>
      <w:r>
        <w:rPr>
          <w:i/>
        </w:rPr>
        <w:t>Jutarnji</w:t>
      </w:r>
      <w:proofErr w:type="spellEnd"/>
      <w:r>
        <w:rPr>
          <w:i/>
        </w:rPr>
        <w:t xml:space="preserve"> List </w:t>
      </w:r>
      <w:r>
        <w:t xml:space="preserve">headlined on the 27th of August 2005. </w:t>
      </w:r>
      <w:proofErr w:type="spellStart"/>
      <w:r>
        <w:t>Badel</w:t>
      </w:r>
      <w:proofErr w:type="spellEnd"/>
      <w:r>
        <w:t xml:space="preserve">, an abandoned industrial warehouse in the center of Zagreb, and the neighboring property </w:t>
      </w:r>
      <w:proofErr w:type="spellStart"/>
      <w:r>
        <w:t>Gorica</w:t>
      </w:r>
      <w:proofErr w:type="spellEnd"/>
      <w:r>
        <w:t xml:space="preserve">, were occupied by a number of independent cultural organizations on the initiative of curatorial collective BLOK and </w:t>
      </w:r>
      <w:proofErr w:type="spellStart"/>
      <w:r>
        <w:t>Platforma</w:t>
      </w:r>
      <w:proofErr w:type="spellEnd"/>
      <w:r>
        <w:t xml:space="preserve"> 9.81.</w:t>
      </w:r>
      <w:r>
        <w:rPr>
          <w:rStyle w:val="FootnoteReference"/>
        </w:rPr>
        <w:footnoteReference w:id="132"/>
      </w:r>
      <w:r>
        <w:t xml:space="preserve"> During a ten-day festival the scene organized an extensive cultural program attended by 15,000 people – one of the biggest manifestations of independent culture so far.</w:t>
      </w:r>
      <w:r>
        <w:rPr>
          <w:rStyle w:val="FootnoteReference"/>
        </w:rPr>
        <w:footnoteReference w:id="133"/>
      </w:r>
      <w:r>
        <w:t xml:space="preserve"> The program included works by Lara </w:t>
      </w:r>
      <w:proofErr w:type="spellStart"/>
      <w:r>
        <w:t>Mamula</w:t>
      </w:r>
      <w:proofErr w:type="spellEnd"/>
      <w:r>
        <w:t xml:space="preserve">, Ana </w:t>
      </w:r>
      <w:proofErr w:type="spellStart"/>
      <w:r>
        <w:t>Hušman</w:t>
      </w:r>
      <w:proofErr w:type="spellEnd"/>
      <w:r>
        <w:t xml:space="preserve">, and Boris </w:t>
      </w:r>
      <w:proofErr w:type="spellStart"/>
      <w:r>
        <w:t>Bakal</w:t>
      </w:r>
      <w:proofErr w:type="spellEnd"/>
      <w:r>
        <w:t xml:space="preserve"> &amp; Shadow Casters, amongst others, and probably featured burning garments.</w:t>
      </w:r>
      <w:r>
        <w:rPr>
          <w:rStyle w:val="FootnoteReference"/>
        </w:rPr>
        <w:footnoteReference w:id="134"/>
      </w:r>
      <w:r>
        <w:t xml:space="preserve"> On the opening day, even the Mayor of Zagreb, Milan </w:t>
      </w:r>
      <w:proofErr w:type="spellStart"/>
      <w:r>
        <w:t>Bandić</w:t>
      </w:r>
      <w:proofErr w:type="spellEnd"/>
      <w:r>
        <w:t xml:space="preserve">, showed up to officially open the festival. Impressed by the number of visitors, </w:t>
      </w:r>
      <w:proofErr w:type="spellStart"/>
      <w:r>
        <w:t>Bandić</w:t>
      </w:r>
      <w:proofErr w:type="spellEnd"/>
      <w:r>
        <w:t xml:space="preserve"> promised that the site would be turned into a cultural youth center. But the promise remained unfulfilled, and the </w:t>
      </w:r>
      <w:proofErr w:type="spellStart"/>
      <w:r>
        <w:t>Badel</w:t>
      </w:r>
      <w:proofErr w:type="spellEnd"/>
      <w:r>
        <w:t xml:space="preserve"> and </w:t>
      </w:r>
      <w:proofErr w:type="spellStart"/>
      <w:r>
        <w:t>Gorica</w:t>
      </w:r>
      <w:proofErr w:type="spellEnd"/>
      <w:r>
        <w:t xml:space="preserve"> properties remain unused up to the present day.</w:t>
      </w:r>
    </w:p>
    <w:p w14:paraId="00392AC6" w14:textId="77777777" w:rsidR="0060559B" w:rsidRDefault="0060559B" w:rsidP="0060559B"/>
    <w:p w14:paraId="2C2AA813" w14:textId="77777777" w:rsidR="0060559B" w:rsidRDefault="0060559B" w:rsidP="0060559B">
      <w:r>
        <w:t xml:space="preserve">So, the </w:t>
      </w:r>
      <w:proofErr w:type="spellStart"/>
      <w:r>
        <w:t>Badel-Gorica</w:t>
      </w:r>
      <w:proofErr w:type="spellEnd"/>
      <w:r>
        <w:t xml:space="preserve"> festival turned out to be a culturally vibrant, while politically ineffective exercise. But despite its lack of direct political effectiveness, or maybe because of it, the </w:t>
      </w:r>
      <w:proofErr w:type="spellStart"/>
      <w:r>
        <w:t>Badel</w:t>
      </w:r>
      <w:proofErr w:type="spellEnd"/>
      <w:r>
        <w:t xml:space="preserve"> festival was an important catalyzing moment of political subjectivation of the independent cultural scene. It became clear that, politically, an energetic gathering of tactical networks in culture in itself was not enough – that new, better and smarter modes of practice were necessary.</w:t>
      </w:r>
    </w:p>
    <w:p w14:paraId="7B7EB8F1" w14:textId="77777777" w:rsidR="0060559B" w:rsidRDefault="0060559B" w:rsidP="0060559B"/>
    <w:p w14:paraId="4789EE2F" w14:textId="77777777" w:rsidR="0060559B" w:rsidRDefault="0060559B" w:rsidP="0060559B">
      <w:r>
        <w:t>On this issue, Tomislav Medak has argued:</w:t>
      </w:r>
    </w:p>
    <w:p w14:paraId="11836C00" w14:textId="77777777" w:rsidR="0060559B" w:rsidRDefault="0060559B" w:rsidP="0060559B">
      <w:pPr>
        <w:pStyle w:val="Quote"/>
      </w:pPr>
      <w:r>
        <w:t xml:space="preserve">The events around the </w:t>
      </w:r>
      <w:proofErr w:type="spellStart"/>
      <w:r>
        <w:t>Badel-Gorica</w:t>
      </w:r>
      <w:proofErr w:type="spellEnd"/>
      <w:r>
        <w:t xml:space="preserve"> industrial site made us aware that we were dealing with a much broader process of social transformation [beyond culture], one that started with the process of privatization of social property in the 1990’s [and that] what we were facing was the continuation </w:t>
      </w:r>
      <w:r>
        <w:lastRenderedPageBreak/>
        <w:t>of that privatization of worker-managed factories and the bailed-out banking sector. Privatization of companies is perceived as a criminal primitive accumulation. Privatization of space was a continuation of that process, a second privatization.</w:t>
      </w:r>
      <w:r>
        <w:rPr>
          <w:rStyle w:val="FootnoteReference"/>
        </w:rPr>
        <w:footnoteReference w:id="135"/>
      </w:r>
    </w:p>
    <w:p w14:paraId="79D2F731" w14:textId="72BC718C" w:rsidR="0060559B" w:rsidRDefault="0060559B" w:rsidP="0060559B">
      <w:r>
        <w:t xml:space="preserve">In this way, a Marxist perspective on the injustices of the post-Socialist situation </w:t>
      </w:r>
      <w:r w:rsidR="0045579F">
        <w:t>was articulated</w:t>
      </w:r>
      <w:r>
        <w:t xml:space="preserve"> at </w:t>
      </w:r>
      <w:proofErr w:type="spellStart"/>
      <w:r>
        <w:t>Gorica</w:t>
      </w:r>
      <w:proofErr w:type="spellEnd"/>
      <w:r>
        <w:t xml:space="preserve">. It was this experience of economic injustice which later enabled Right to the City to become a mass movement. What is more, something that was already notable </w:t>
      </w:r>
      <w:r w:rsidR="0045579F">
        <w:t xml:space="preserve">at </w:t>
      </w:r>
      <w:r>
        <w:t xml:space="preserve">the 26th Youth Salon became obvious from the </w:t>
      </w:r>
      <w:proofErr w:type="spellStart"/>
      <w:r>
        <w:t>Badel-Gorica</w:t>
      </w:r>
      <w:proofErr w:type="spellEnd"/>
      <w:r>
        <w:t xml:space="preserve"> occupation: curatorial collectives make up a foundational part of independent cultures.</w:t>
      </w:r>
    </w:p>
    <w:p w14:paraId="2D61FFAC" w14:textId="77777777" w:rsidR="0060559B" w:rsidRDefault="0060559B" w:rsidP="0060559B">
      <w:pPr>
        <w:ind w:firstLine="720"/>
      </w:pPr>
    </w:p>
    <w:p w14:paraId="239A407A" w14:textId="77777777" w:rsidR="0060559B" w:rsidRDefault="0060559B" w:rsidP="0060559B">
      <w:pPr>
        <w:spacing w:line="240" w:lineRule="auto"/>
        <w:rPr>
          <w:lang w:eastAsia="en-GB"/>
        </w:rPr>
      </w:pPr>
      <w:r>
        <w:rPr>
          <w:noProof/>
        </w:rPr>
        <w:drawing>
          <wp:inline distT="0" distB="0" distL="0" distR="0" wp14:anchorId="76A63329" wp14:editId="6105AD5E">
            <wp:extent cx="5631188" cy="538146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6-29 at 17.42.00.png"/>
                    <pic:cNvPicPr/>
                  </pic:nvPicPr>
                  <pic:blipFill>
                    <a:blip r:embed="rId29">
                      <a:extLst>
                        <a:ext uri="{28A0092B-C50C-407E-A947-70E740481C1C}">
                          <a14:useLocalDpi xmlns:a14="http://schemas.microsoft.com/office/drawing/2010/main" val="0"/>
                        </a:ext>
                      </a:extLst>
                    </a:blip>
                    <a:stretch>
                      <a:fillRect/>
                    </a:stretch>
                  </pic:blipFill>
                  <pic:spPr>
                    <a:xfrm>
                      <a:off x="0" y="0"/>
                      <a:ext cx="5632888" cy="5383092"/>
                    </a:xfrm>
                    <a:prstGeom prst="rect">
                      <a:avLst/>
                    </a:prstGeom>
                  </pic:spPr>
                </pic:pic>
              </a:graphicData>
            </a:graphic>
          </wp:inline>
        </w:drawing>
      </w:r>
    </w:p>
    <w:p w14:paraId="6FA85DBC" w14:textId="77777777" w:rsidR="0060559B" w:rsidRDefault="0060559B" w:rsidP="0060559B">
      <w:pPr>
        <w:spacing w:line="240" w:lineRule="auto"/>
        <w:rPr>
          <w:lang w:eastAsia="en-GB"/>
        </w:rPr>
      </w:pPr>
      <w:r>
        <w:rPr>
          <w:lang w:eastAsia="en-GB"/>
        </w:rPr>
        <w:t xml:space="preserve"> ‘Marx </w:t>
      </w:r>
      <w:proofErr w:type="spellStart"/>
      <w:r>
        <w:rPr>
          <w:lang w:eastAsia="en-GB"/>
        </w:rPr>
        <w:t>i</w:t>
      </w:r>
      <w:proofErr w:type="spellEnd"/>
      <w:r>
        <w:rPr>
          <w:lang w:eastAsia="en-GB"/>
        </w:rPr>
        <w:t xml:space="preserve"> </w:t>
      </w:r>
      <w:proofErr w:type="spellStart"/>
      <w:r>
        <w:rPr>
          <w:lang w:eastAsia="en-GB"/>
        </w:rPr>
        <w:t>odjeća</w:t>
      </w:r>
      <w:proofErr w:type="spellEnd"/>
      <w:r>
        <w:rPr>
          <w:lang w:eastAsia="en-GB"/>
        </w:rPr>
        <w:t xml:space="preserve"> za suicide, </w:t>
      </w:r>
      <w:proofErr w:type="spellStart"/>
      <w:r>
        <w:rPr>
          <w:lang w:eastAsia="en-GB"/>
        </w:rPr>
        <w:t>dio</w:t>
      </w:r>
      <w:proofErr w:type="spellEnd"/>
      <w:r>
        <w:rPr>
          <w:lang w:eastAsia="en-GB"/>
        </w:rPr>
        <w:t xml:space="preserve"> </w:t>
      </w:r>
      <w:proofErr w:type="spellStart"/>
      <w:r>
        <w:rPr>
          <w:lang w:eastAsia="en-GB"/>
        </w:rPr>
        <w:t>programa</w:t>
      </w:r>
      <w:proofErr w:type="spellEnd"/>
      <w:r>
        <w:rPr>
          <w:lang w:eastAsia="en-GB"/>
        </w:rPr>
        <w:t xml:space="preserve"> u </w:t>
      </w:r>
      <w:proofErr w:type="spellStart"/>
      <w:r>
        <w:rPr>
          <w:lang w:eastAsia="en-GB"/>
        </w:rPr>
        <w:t>Badelu</w:t>
      </w:r>
      <w:proofErr w:type="spellEnd"/>
      <w:r>
        <w:rPr>
          <w:lang w:eastAsia="en-GB"/>
        </w:rPr>
        <w:t xml:space="preserve">’, </w:t>
      </w:r>
      <w:proofErr w:type="spellStart"/>
      <w:r>
        <w:rPr>
          <w:i/>
          <w:lang w:eastAsia="en-GB"/>
        </w:rPr>
        <w:t>Jutarnji</w:t>
      </w:r>
      <w:proofErr w:type="spellEnd"/>
      <w:r>
        <w:rPr>
          <w:i/>
          <w:lang w:eastAsia="en-GB"/>
        </w:rPr>
        <w:t xml:space="preserve"> List, </w:t>
      </w:r>
      <w:r>
        <w:rPr>
          <w:lang w:eastAsia="en-GB"/>
        </w:rPr>
        <w:t xml:space="preserve">27 August 2005, </w:t>
      </w:r>
      <w:hyperlink r:id="rId30" w:history="1">
        <w:r w:rsidRPr="008425F0">
          <w:rPr>
            <w:rStyle w:val="Hyperlink"/>
            <w:lang w:eastAsia="en-GB"/>
          </w:rPr>
          <w:t>http://urbanfestival.blok.hr/05/pdf/Jutarnji-list-27-08-05.pdf</w:t>
        </w:r>
      </w:hyperlink>
      <w:r>
        <w:rPr>
          <w:lang w:eastAsia="en-GB"/>
        </w:rPr>
        <w:t>.</w:t>
      </w:r>
    </w:p>
    <w:p w14:paraId="2920F833" w14:textId="77777777" w:rsidR="0060559B" w:rsidRDefault="0060559B" w:rsidP="0060559B"/>
    <w:p w14:paraId="70DE7C97" w14:textId="4C910EC9" w:rsidR="0060559B" w:rsidRDefault="0060559B" w:rsidP="0060559B">
      <w:r>
        <w:t xml:space="preserve">Since around 2000, one curatorial collective after another was established in Zagreb, most notably What, How &amp; for </w:t>
      </w:r>
      <w:proofErr w:type="gramStart"/>
      <w:r>
        <w:t>Whom?/</w:t>
      </w:r>
      <w:proofErr w:type="gramEnd"/>
      <w:r>
        <w:t xml:space="preserve">WHW (1999), </w:t>
      </w:r>
      <w:proofErr w:type="spellStart"/>
      <w:r>
        <w:t>Kontejner</w:t>
      </w:r>
      <w:proofErr w:type="spellEnd"/>
      <w:r>
        <w:t xml:space="preserve"> (2000), BLOK (2001), and later </w:t>
      </w:r>
      <w:proofErr w:type="spellStart"/>
      <w:r>
        <w:t>DeLVe</w:t>
      </w:r>
      <w:proofErr w:type="spellEnd"/>
      <w:r>
        <w:t xml:space="preserve"> (2009). Initially being flexible, playful, loose, informal, low-cost, event-focused and nomadic, these organizations were able to take advantage of the new socio-political reality</w:t>
      </w:r>
      <w:r w:rsidR="00343BEE">
        <w:t>.</w:t>
      </w:r>
      <w:r>
        <w:t xml:space="preserve"> WHW and BLOK were amongst the first independent cultural organizations to operate almost entirely without Soros funding but instead with money from the national and municipal governments.</w:t>
      </w:r>
      <w:r>
        <w:rPr>
          <w:rStyle w:val="FootnoteReference"/>
        </w:rPr>
        <w:footnoteReference w:id="136"/>
      </w:r>
      <w:r>
        <w:t xml:space="preserve"> This nomadic </w:t>
      </w:r>
      <w:r w:rsidR="0045579F">
        <w:t xml:space="preserve">existence </w:t>
      </w:r>
      <w:r>
        <w:t>also meant that curatorial collectives were</w:t>
      </w:r>
      <w:r w:rsidR="0045579F">
        <w:t>,</w:t>
      </w:r>
      <w:r>
        <w:t xml:space="preserve"> from the outset</w:t>
      </w:r>
      <w:r w:rsidR="0045579F">
        <w:t>,</w:t>
      </w:r>
      <w:r>
        <w:t xml:space="preserve"> focused on the local and urban embedding of artistic production</w:t>
      </w:r>
      <w:r w:rsidR="0045579F">
        <w:t>. They examined</w:t>
      </w:r>
      <w:r>
        <w:t xml:space="preserve"> the impact of art in the transformation of urban spaces</w:t>
      </w:r>
      <w:r w:rsidR="0045579F">
        <w:t>. They brought a microscope to</w:t>
      </w:r>
      <w:r>
        <w:t xml:space="preserve"> the exclusionary workings of spatial borders and </w:t>
      </w:r>
      <w:r w:rsidR="0045579F">
        <w:t>they highlighted</w:t>
      </w:r>
      <w:r>
        <w:t xml:space="preserve"> the role of art in the accumulation of capital.</w:t>
      </w:r>
      <w:r>
        <w:rPr>
          <w:rStyle w:val="FootnoteReference"/>
        </w:rPr>
        <w:footnoteReference w:id="137"/>
      </w:r>
      <w:r>
        <w:t xml:space="preserve"> It will hardly have surprised anyone that BLOK brought Marx to </w:t>
      </w:r>
      <w:proofErr w:type="spellStart"/>
      <w:r>
        <w:t>Badel</w:t>
      </w:r>
      <w:proofErr w:type="spellEnd"/>
      <w:r>
        <w:t>.</w:t>
      </w:r>
    </w:p>
    <w:p w14:paraId="225E924F" w14:textId="77777777" w:rsidR="0060559B" w:rsidRDefault="0060559B" w:rsidP="0060559B"/>
    <w:p w14:paraId="211FB871" w14:textId="2D9418DC" w:rsidR="0060559B" w:rsidRDefault="0060559B" w:rsidP="0060559B">
      <w:r>
        <w:t>Since the early 2000s, both WHW and BLOK ha</w:t>
      </w:r>
      <w:r w:rsidR="00EC1FBF">
        <w:t>d</w:t>
      </w:r>
      <w:r>
        <w:t xml:space="preserve"> started running venues on a long-term basis, </w:t>
      </w:r>
      <w:proofErr w:type="spellStart"/>
      <w:r>
        <w:t>Galerija</w:t>
      </w:r>
      <w:proofErr w:type="spellEnd"/>
      <w:r>
        <w:t xml:space="preserve"> Nova and</w:t>
      </w:r>
      <w:bookmarkStart w:id="17" w:name="_GoBack"/>
      <w:bookmarkEnd w:id="17"/>
      <w:r>
        <w:t xml:space="preserve"> BAZA respectively.</w:t>
      </w:r>
      <w:r w:rsidR="00343BEE">
        <w:t xml:space="preserve"> In that sense, only </w:t>
      </w:r>
      <w:proofErr w:type="spellStart"/>
      <w:r w:rsidR="00343BEE">
        <w:t>Kontejner</w:t>
      </w:r>
      <w:proofErr w:type="spellEnd"/>
      <w:r w:rsidR="00343BEE">
        <w:t xml:space="preserve"> remained a nomadic curatorial collective.</w:t>
      </w:r>
      <w:r>
        <w:t xml:space="preserve"> Still, all three continue to be important actors in the </w:t>
      </w:r>
      <w:r w:rsidR="00EC1FBF">
        <w:t xml:space="preserve">independent cultural </w:t>
      </w:r>
      <w:r>
        <w:t>field</w:t>
      </w:r>
      <w:r w:rsidR="00EC1FBF">
        <w:t xml:space="preserve">, as they continue to be </w:t>
      </w:r>
      <w:r>
        <w:t>concerned with the (problems of) artistic production and its ‘use value’ in relation to urban space, (art) history, knowledge, emancipation, and the public.</w:t>
      </w:r>
      <w:r>
        <w:rPr>
          <w:rStyle w:val="FootnoteReference"/>
        </w:rPr>
        <w:footnoteReference w:id="138"/>
      </w:r>
    </w:p>
    <w:p w14:paraId="58F3956D" w14:textId="77777777" w:rsidR="0060559B" w:rsidRDefault="0060559B" w:rsidP="0060559B"/>
    <w:p w14:paraId="13B8504A" w14:textId="416929B0" w:rsidR="0060559B" w:rsidRDefault="00F84CEC" w:rsidP="0060559B">
      <w:pPr>
        <w:pStyle w:val="Heading3"/>
        <w:rPr>
          <w:lang w:eastAsia="en-GB"/>
        </w:rPr>
      </w:pPr>
      <w:bookmarkStart w:id="18" w:name="_Toc10724252"/>
      <w:r>
        <w:rPr>
          <w:lang w:eastAsia="en-GB"/>
        </w:rPr>
        <w:t xml:space="preserve">1.4.6. </w:t>
      </w:r>
      <w:r w:rsidR="0060559B">
        <w:rPr>
          <w:lang w:eastAsia="en-GB"/>
        </w:rPr>
        <w:t>Talking to the Public</w:t>
      </w:r>
      <w:bookmarkEnd w:id="18"/>
    </w:p>
    <w:p w14:paraId="20ECEA9F" w14:textId="33E34054" w:rsidR="0060559B" w:rsidRDefault="0060559B" w:rsidP="0060559B">
      <w:pPr>
        <w:rPr>
          <w:lang w:eastAsia="en-GB"/>
        </w:rPr>
      </w:pPr>
      <w:r>
        <w:rPr>
          <w:lang w:eastAsia="en-GB"/>
        </w:rPr>
        <w:t xml:space="preserve">This concern with ‘the public’ required independent cultures to take on the new role of creators and distributors of public discourse, a role that was fitting to the rising optimism and the new ambitions of systemic territorialization. </w:t>
      </w:r>
      <w:r w:rsidR="00EC1FBF">
        <w:rPr>
          <w:lang w:eastAsia="en-GB"/>
        </w:rPr>
        <w:t>Independent cultures had to uphold an effective flow of advocacy i</w:t>
      </w:r>
      <w:r>
        <w:rPr>
          <w:lang w:eastAsia="en-GB"/>
        </w:rPr>
        <w:t xml:space="preserve">n order to reach out to the public and enter </w:t>
      </w:r>
      <w:r w:rsidR="00EC1FBF">
        <w:rPr>
          <w:lang w:eastAsia="en-GB"/>
        </w:rPr>
        <w:t xml:space="preserve">the </w:t>
      </w:r>
      <w:r>
        <w:rPr>
          <w:lang w:eastAsia="en-GB"/>
        </w:rPr>
        <w:t>public discourse</w:t>
      </w:r>
      <w:r w:rsidR="00EC1FBF">
        <w:rPr>
          <w:lang w:eastAsia="en-GB"/>
        </w:rPr>
        <w:t xml:space="preserve"> This</w:t>
      </w:r>
      <w:r>
        <w:rPr>
          <w:lang w:eastAsia="en-GB"/>
        </w:rPr>
        <w:t xml:space="preserve"> also to </w:t>
      </w:r>
      <w:proofErr w:type="gramStart"/>
      <w:r>
        <w:rPr>
          <w:lang w:eastAsia="en-GB"/>
        </w:rPr>
        <w:t>solidif</w:t>
      </w:r>
      <w:r w:rsidR="00EC1FBF">
        <w:rPr>
          <w:lang w:eastAsia="en-GB"/>
        </w:rPr>
        <w:t>ied</w:t>
      </w:r>
      <w:proofErr w:type="gramEnd"/>
      <w:r>
        <w:rPr>
          <w:lang w:eastAsia="en-GB"/>
        </w:rPr>
        <w:t xml:space="preserve"> their positions as real actors in the system. Therefore, in 2005, </w:t>
      </w:r>
      <w:proofErr w:type="spellStart"/>
      <w:r>
        <w:rPr>
          <w:lang w:eastAsia="en-GB"/>
        </w:rPr>
        <w:t>Clubture</w:t>
      </w:r>
      <w:proofErr w:type="spellEnd"/>
      <w:r>
        <w:rPr>
          <w:lang w:eastAsia="en-GB"/>
        </w:rPr>
        <w:t xml:space="preserve"> established the online portal </w:t>
      </w:r>
      <w:hyperlink r:id="rId31" w:history="1">
        <w:r w:rsidRPr="00ED33FA">
          <w:rPr>
            <w:rStyle w:val="Hyperlink"/>
            <w:lang w:eastAsia="en-GB"/>
          </w:rPr>
          <w:t>www.kulturpunkt.hr</w:t>
        </w:r>
      </w:hyperlink>
      <w:r>
        <w:rPr>
          <w:lang w:eastAsia="en-GB"/>
        </w:rPr>
        <w:t xml:space="preserve"> to cater to two needs of the scene: a visible medium that would function as a bridge to the audience, and a space for critical contextual analysis.</w:t>
      </w:r>
      <w:r>
        <w:rPr>
          <w:rStyle w:val="FootnoteReference"/>
          <w:lang w:eastAsia="en-GB"/>
        </w:rPr>
        <w:footnoteReference w:id="139"/>
      </w:r>
      <w:r>
        <w:rPr>
          <w:lang w:eastAsia="en-GB"/>
        </w:rPr>
        <w:t xml:space="preserve"> Then, in 2009, </w:t>
      </w:r>
      <w:proofErr w:type="spellStart"/>
      <w:r>
        <w:rPr>
          <w:lang w:eastAsia="en-GB"/>
        </w:rPr>
        <w:t>Kulturpunkt</w:t>
      </w:r>
      <w:proofErr w:type="spellEnd"/>
      <w:r>
        <w:rPr>
          <w:lang w:eastAsia="en-GB"/>
        </w:rPr>
        <w:t xml:space="preserve"> was spun off from </w:t>
      </w:r>
      <w:proofErr w:type="spellStart"/>
      <w:r>
        <w:rPr>
          <w:lang w:eastAsia="en-GB"/>
        </w:rPr>
        <w:t>Clubture</w:t>
      </w:r>
      <w:proofErr w:type="spellEnd"/>
      <w:r>
        <w:rPr>
          <w:lang w:eastAsia="en-GB"/>
        </w:rPr>
        <w:t xml:space="preserve">, and </w:t>
      </w:r>
      <w:proofErr w:type="spellStart"/>
      <w:r>
        <w:rPr>
          <w:lang w:eastAsia="en-GB"/>
        </w:rPr>
        <w:t>Kursiv</w:t>
      </w:r>
      <w:proofErr w:type="spellEnd"/>
      <w:r>
        <w:rPr>
          <w:lang w:eastAsia="en-GB"/>
        </w:rPr>
        <w:t xml:space="preserve"> was established as the NGO behind it. Within the limitations of the legal framework, </w:t>
      </w:r>
      <w:proofErr w:type="spellStart"/>
      <w:r>
        <w:rPr>
          <w:lang w:eastAsia="en-GB"/>
        </w:rPr>
        <w:t>Kursiv</w:t>
      </w:r>
      <w:proofErr w:type="spellEnd"/>
      <w:r>
        <w:rPr>
          <w:lang w:eastAsia="en-GB"/>
        </w:rPr>
        <w:t xml:space="preserve"> was set up to be a horizontally governed organization with equal decision-making power amongst its editors. Since then it has been running the portal as a steady flow of information on what is happening in contemporary culture and arts, civil society, media, and education from a left-leaning perspective. It is therefore one of the only steady influences of independent cultures on popular discourse in Croatia and as such of major importance. </w:t>
      </w:r>
    </w:p>
    <w:p w14:paraId="3BF19108" w14:textId="77777777" w:rsidR="0060559B" w:rsidRDefault="0060559B" w:rsidP="0060559B">
      <w:pPr>
        <w:rPr>
          <w:lang w:eastAsia="en-GB"/>
        </w:rPr>
      </w:pPr>
    </w:p>
    <w:p w14:paraId="3D55AD62" w14:textId="77777777" w:rsidR="0060559B" w:rsidRDefault="0060559B" w:rsidP="0060559B">
      <w:pPr>
        <w:spacing w:line="240" w:lineRule="auto"/>
      </w:pPr>
      <w:r>
        <w:rPr>
          <w:rFonts w:ascii="National Book" w:eastAsiaTheme="majorEastAsia" w:hAnsi="National Book" w:cstheme="majorBidi"/>
          <w:noProof/>
          <w:color w:val="A50500"/>
          <w:sz w:val="30"/>
          <w:szCs w:val="26"/>
        </w:rPr>
        <w:lastRenderedPageBreak/>
        <w:drawing>
          <wp:inline distT="0" distB="0" distL="0" distR="0" wp14:anchorId="31D8EA8E" wp14:editId="69AB29A4">
            <wp:extent cx="5727700" cy="3237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8 at 14.58.2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237865"/>
                    </a:xfrm>
                    <a:prstGeom prst="rect">
                      <a:avLst/>
                    </a:prstGeom>
                  </pic:spPr>
                </pic:pic>
              </a:graphicData>
            </a:graphic>
          </wp:inline>
        </w:drawing>
      </w:r>
    </w:p>
    <w:p w14:paraId="1AE95B66" w14:textId="77777777" w:rsidR="0060559B" w:rsidRDefault="0060559B" w:rsidP="0060559B">
      <w:pPr>
        <w:spacing w:line="240" w:lineRule="auto"/>
      </w:pPr>
    </w:p>
    <w:p w14:paraId="056426E2" w14:textId="77777777" w:rsidR="0060559B" w:rsidRDefault="0060559B" w:rsidP="0060559B">
      <w:r>
        <w:t>Screenshot of Kulturpunkt.hr.</w:t>
      </w:r>
    </w:p>
    <w:p w14:paraId="6E3462DF" w14:textId="77777777" w:rsidR="0060559B" w:rsidRDefault="0060559B" w:rsidP="0060559B">
      <w:pPr>
        <w:rPr>
          <w:lang w:eastAsia="en-GB"/>
        </w:rPr>
      </w:pPr>
    </w:p>
    <w:p w14:paraId="6AC1FCBF" w14:textId="5B20E4EC" w:rsidR="0060559B" w:rsidRDefault="0060559B" w:rsidP="0060559B">
      <w:pPr>
        <w:rPr>
          <w:lang w:eastAsia="en-GB"/>
        </w:rPr>
      </w:pPr>
      <w:r>
        <w:rPr>
          <w:lang w:eastAsia="en-GB"/>
        </w:rPr>
        <w:t xml:space="preserve">Also, since </w:t>
      </w:r>
      <w:proofErr w:type="spellStart"/>
      <w:r>
        <w:rPr>
          <w:lang w:eastAsia="en-GB"/>
        </w:rPr>
        <w:t>Kursiv</w:t>
      </w:r>
      <w:proofErr w:type="spellEnd"/>
      <w:r>
        <w:rPr>
          <w:lang w:eastAsia="en-GB"/>
        </w:rPr>
        <w:t xml:space="preserve"> was established, </w:t>
      </w:r>
      <w:proofErr w:type="spellStart"/>
      <w:r>
        <w:rPr>
          <w:lang w:eastAsia="en-GB"/>
        </w:rPr>
        <w:t>Kulturpunkt</w:t>
      </w:r>
      <w:proofErr w:type="spellEnd"/>
      <w:r>
        <w:rPr>
          <w:lang w:eastAsia="en-GB"/>
        </w:rPr>
        <w:t xml:space="preserve"> started fulfilling another important role on the interface of independent cultures and public discourse: being an entry point to the scene for the younger generation. </w:t>
      </w:r>
      <w:proofErr w:type="spellStart"/>
      <w:r>
        <w:rPr>
          <w:lang w:eastAsia="en-GB"/>
        </w:rPr>
        <w:t>Kulturpunkt</w:t>
      </w:r>
      <w:proofErr w:type="spellEnd"/>
      <w:r>
        <w:rPr>
          <w:lang w:eastAsia="en-GB"/>
        </w:rPr>
        <w:t xml:space="preserve"> was one of the first organizations to realize that most independent cultural workers are members of the same generation and, if independent cultures were really to be a durable player in the system, something should be done about this. So</w:t>
      </w:r>
      <w:r w:rsidR="00676260">
        <w:rPr>
          <w:lang w:eastAsia="en-GB"/>
        </w:rPr>
        <w:t>, since 2009</w:t>
      </w:r>
      <w:r>
        <w:rPr>
          <w:lang w:eastAsia="en-GB"/>
        </w:rPr>
        <w:t xml:space="preserve"> they </w:t>
      </w:r>
      <w:r w:rsidR="00676260">
        <w:rPr>
          <w:lang w:eastAsia="en-GB"/>
        </w:rPr>
        <w:t xml:space="preserve">have organized the </w:t>
      </w:r>
      <w:r>
        <w:rPr>
          <w:lang w:eastAsia="en-GB"/>
        </w:rPr>
        <w:t>Journalistic School</w:t>
      </w:r>
      <w:r w:rsidR="00676260">
        <w:rPr>
          <w:lang w:eastAsia="en-GB"/>
        </w:rPr>
        <w:t xml:space="preserve"> </w:t>
      </w:r>
      <w:r>
        <w:rPr>
          <w:lang w:eastAsia="en-GB"/>
        </w:rPr>
        <w:t>and</w:t>
      </w:r>
      <w:r w:rsidR="00676260">
        <w:rPr>
          <w:lang w:eastAsia="en-GB"/>
        </w:rPr>
        <w:t>, since 2011,</w:t>
      </w:r>
      <w:r>
        <w:rPr>
          <w:lang w:eastAsia="en-GB"/>
        </w:rPr>
        <w:t xml:space="preserve"> </w:t>
      </w:r>
      <w:r w:rsidRPr="00AC6A65">
        <w:rPr>
          <w:i/>
          <w:lang w:eastAsia="en-GB"/>
        </w:rPr>
        <w:t>Criticism: Past, Present, Future</w:t>
      </w:r>
      <w:r>
        <w:rPr>
          <w:lang w:eastAsia="en-GB"/>
        </w:rPr>
        <w:t>, a program that deals with affirmation of critical discourses in media on contemporary cultural and artistic practices</w:t>
      </w:r>
      <w:r w:rsidR="00676260">
        <w:rPr>
          <w:lang w:eastAsia="en-GB"/>
        </w:rPr>
        <w:t>. T</w:t>
      </w:r>
      <w:r>
        <w:rPr>
          <w:lang w:eastAsia="en-GB"/>
        </w:rPr>
        <w:t xml:space="preserve">he Journalistic School has been </w:t>
      </w:r>
      <w:r w:rsidR="00676260">
        <w:rPr>
          <w:lang w:eastAsia="en-GB"/>
        </w:rPr>
        <w:t xml:space="preserve">especially </w:t>
      </w:r>
      <w:r>
        <w:rPr>
          <w:lang w:eastAsia="en-GB"/>
        </w:rPr>
        <w:t>important because its freely accessible program has educated about 100 participants</w:t>
      </w:r>
      <w:r w:rsidR="00676260">
        <w:rPr>
          <w:lang w:eastAsia="en-GB"/>
        </w:rPr>
        <w:t>. From these roughly</w:t>
      </w:r>
      <w:r>
        <w:rPr>
          <w:lang w:eastAsia="en-GB"/>
        </w:rPr>
        <w:t xml:space="preserve"> 30 have continued working in media, independent cultures, civil society organizations, or cultural institutions.</w:t>
      </w:r>
      <w:r>
        <w:rPr>
          <w:rStyle w:val="FootnoteReference"/>
          <w:lang w:eastAsia="en-GB"/>
        </w:rPr>
        <w:footnoteReference w:id="140"/>
      </w:r>
      <w:r>
        <w:rPr>
          <w:lang w:eastAsia="en-GB"/>
        </w:rPr>
        <w:t xml:space="preserve"> This means that the education provided by </w:t>
      </w:r>
      <w:proofErr w:type="spellStart"/>
      <w:r>
        <w:rPr>
          <w:lang w:eastAsia="en-GB"/>
        </w:rPr>
        <w:t>Kulturpunkt</w:t>
      </w:r>
      <w:proofErr w:type="spellEnd"/>
      <w:r>
        <w:rPr>
          <w:lang w:eastAsia="en-GB"/>
        </w:rPr>
        <w:t xml:space="preserve"> is both a driving force of public discourse and an important portal where younger generations can </w:t>
      </w:r>
      <w:r w:rsidR="00676260">
        <w:rPr>
          <w:lang w:eastAsia="en-GB"/>
        </w:rPr>
        <w:t>become acquainted with</w:t>
      </w:r>
      <w:r>
        <w:rPr>
          <w:lang w:eastAsia="en-GB"/>
        </w:rPr>
        <w:t xml:space="preserve"> the production of independent cultures.</w:t>
      </w:r>
    </w:p>
    <w:p w14:paraId="2F0A0F6B" w14:textId="77777777" w:rsidR="0060559B" w:rsidRDefault="0060559B" w:rsidP="0060559B">
      <w:pPr>
        <w:spacing w:line="240" w:lineRule="auto"/>
        <w:rPr>
          <w:lang w:eastAsia="en-GB"/>
        </w:rPr>
      </w:pPr>
    </w:p>
    <w:p w14:paraId="2FFE4228" w14:textId="558AE9C2" w:rsidR="0060559B" w:rsidRDefault="00F84CEC" w:rsidP="0060559B">
      <w:pPr>
        <w:pStyle w:val="Heading2"/>
        <w:rPr>
          <w:lang w:eastAsia="en-GB"/>
        </w:rPr>
      </w:pPr>
      <w:bookmarkStart w:id="19" w:name="_Toc10724253"/>
      <w:r>
        <w:rPr>
          <w:lang w:eastAsia="en-GB"/>
        </w:rPr>
        <w:t xml:space="preserve">1.5. </w:t>
      </w:r>
      <w:r w:rsidR="0060559B">
        <w:rPr>
          <w:lang w:eastAsia="en-GB"/>
        </w:rPr>
        <w:t>Prefigurative Practices</w:t>
      </w:r>
      <w:bookmarkEnd w:id="19"/>
    </w:p>
    <w:p w14:paraId="483CBA8B" w14:textId="519D1A35" w:rsidR="0060559B" w:rsidRDefault="0060559B" w:rsidP="0060559B">
      <w:pPr>
        <w:rPr>
          <w:lang w:eastAsia="en-GB"/>
        </w:rPr>
      </w:pPr>
      <w:r>
        <w:rPr>
          <w:lang w:eastAsia="en-GB"/>
        </w:rPr>
        <w:t>An exodus from the city center of Zagreb took place on the night of December 11, 20</w:t>
      </w:r>
      <w:r w:rsidR="00327C26">
        <w:rPr>
          <w:lang w:eastAsia="en-GB"/>
        </w:rPr>
        <w:t>09</w:t>
      </w:r>
      <w:r>
        <w:rPr>
          <w:lang w:eastAsia="en-GB"/>
        </w:rPr>
        <w:t xml:space="preserve">. Masses of people crossed the Sava river southwards and wandered into the barren lands of </w:t>
      </w:r>
      <w:r>
        <w:rPr>
          <w:lang w:eastAsia="en-GB"/>
        </w:rPr>
        <w:lastRenderedPageBreak/>
        <w:t xml:space="preserve">Novi Zagreb. On the </w:t>
      </w:r>
      <w:r w:rsidRPr="00A0445D">
        <w:rPr>
          <w:lang w:eastAsia="en-GB"/>
        </w:rPr>
        <w:t xml:space="preserve">crossroads of </w:t>
      </w:r>
      <w:proofErr w:type="spellStart"/>
      <w:r w:rsidRPr="00A0445D">
        <w:rPr>
          <w:lang w:eastAsia="en-GB"/>
        </w:rPr>
        <w:t>V</w:t>
      </w:r>
      <w:r>
        <w:rPr>
          <w:lang w:eastAsia="en-GB"/>
        </w:rPr>
        <w:t>eć</w:t>
      </w:r>
      <w:r w:rsidRPr="00A0445D">
        <w:rPr>
          <w:lang w:eastAsia="en-GB"/>
        </w:rPr>
        <w:t>eslava</w:t>
      </w:r>
      <w:proofErr w:type="spellEnd"/>
      <w:r w:rsidRPr="00A0445D">
        <w:rPr>
          <w:lang w:eastAsia="en-GB"/>
        </w:rPr>
        <w:t xml:space="preserve"> </w:t>
      </w:r>
      <w:proofErr w:type="spellStart"/>
      <w:r w:rsidRPr="00A0445D">
        <w:rPr>
          <w:lang w:eastAsia="en-GB"/>
        </w:rPr>
        <w:t>Holjevca</w:t>
      </w:r>
      <w:proofErr w:type="spellEnd"/>
      <w:r w:rsidRPr="00A0445D">
        <w:rPr>
          <w:lang w:eastAsia="en-GB"/>
        </w:rPr>
        <w:t xml:space="preserve"> and Dubrovnik Avenues</w:t>
      </w:r>
      <w:r>
        <w:rPr>
          <w:lang w:eastAsia="en-GB"/>
        </w:rPr>
        <w:t xml:space="preserve">, they convened to witness something never seen before. Over the past seven years, a grand new municipal Museum of Contemporary Art had been erected there. There was a coffee bar, a restaurant, a rooftop terrace, a movie theatre, a library, a lecture room, a kids’ workshop, residence studios, offices, an underground garage, and thousands of square meters of exhibition space. From the outside, every wind direction had its own eye candy. The Western wall of the building was one big neon screen. On the Southern side, large colorful panels paid homage to four artists represented in the museum collection and four random passers-by: </w:t>
      </w:r>
      <w:proofErr w:type="spellStart"/>
      <w:r>
        <w:rPr>
          <w:lang w:eastAsia="en-GB"/>
        </w:rPr>
        <w:t>Kasimir</w:t>
      </w:r>
      <w:proofErr w:type="spellEnd"/>
      <w:r>
        <w:rPr>
          <w:lang w:eastAsia="en-GB"/>
        </w:rPr>
        <w:t xml:space="preserve"> Malevich, Ivan </w:t>
      </w:r>
      <w:proofErr w:type="spellStart"/>
      <w:r>
        <w:rPr>
          <w:lang w:eastAsia="en-GB"/>
        </w:rPr>
        <w:t>Rautar</w:t>
      </w:r>
      <w:proofErr w:type="spellEnd"/>
      <w:r>
        <w:rPr>
          <w:lang w:eastAsia="en-GB"/>
        </w:rPr>
        <w:t xml:space="preserve">, Francis </w:t>
      </w:r>
      <w:proofErr w:type="spellStart"/>
      <w:r>
        <w:rPr>
          <w:lang w:eastAsia="en-GB"/>
        </w:rPr>
        <w:t>Picabia</w:t>
      </w:r>
      <w:proofErr w:type="spellEnd"/>
      <w:r>
        <w:rPr>
          <w:lang w:eastAsia="en-GB"/>
        </w:rPr>
        <w:t xml:space="preserve">, </w:t>
      </w:r>
      <w:proofErr w:type="spellStart"/>
      <w:r>
        <w:rPr>
          <w:lang w:eastAsia="en-GB"/>
        </w:rPr>
        <w:t>Stjepan</w:t>
      </w:r>
      <w:proofErr w:type="spellEnd"/>
      <w:r>
        <w:rPr>
          <w:lang w:eastAsia="en-GB"/>
        </w:rPr>
        <w:t xml:space="preserve"> </w:t>
      </w:r>
      <w:proofErr w:type="spellStart"/>
      <w:r>
        <w:rPr>
          <w:lang w:eastAsia="en-GB"/>
        </w:rPr>
        <w:t>Śarič</w:t>
      </w:r>
      <w:proofErr w:type="spellEnd"/>
      <w:r>
        <w:rPr>
          <w:lang w:eastAsia="en-GB"/>
        </w:rPr>
        <w:t xml:space="preserve">, René Magritte, Marko </w:t>
      </w:r>
      <w:proofErr w:type="spellStart"/>
      <w:r>
        <w:rPr>
          <w:lang w:eastAsia="en-GB"/>
        </w:rPr>
        <w:t>Oršulić</w:t>
      </w:r>
      <w:proofErr w:type="spellEnd"/>
      <w:r>
        <w:rPr>
          <w:lang w:eastAsia="en-GB"/>
        </w:rPr>
        <w:t xml:space="preserve">, Marcel Duchamp, and Ana </w:t>
      </w:r>
      <w:proofErr w:type="spellStart"/>
      <w:r>
        <w:rPr>
          <w:lang w:eastAsia="en-GB"/>
        </w:rPr>
        <w:t>Mešnić</w:t>
      </w:r>
      <w:proofErr w:type="spellEnd"/>
      <w:r>
        <w:rPr>
          <w:lang w:eastAsia="en-GB"/>
        </w:rPr>
        <w:t>.</w:t>
      </w:r>
      <w:r>
        <w:rPr>
          <w:rStyle w:val="FootnoteReference"/>
          <w:lang w:eastAsia="en-GB"/>
        </w:rPr>
        <w:footnoteReference w:id="141"/>
      </w:r>
      <w:r>
        <w:rPr>
          <w:lang w:eastAsia="en-GB"/>
        </w:rPr>
        <w:t xml:space="preserve"> On this side, too, the building’s concrete access platform blended into a small waterfall temple</w:t>
      </w:r>
      <w:r>
        <w:rPr>
          <w:i/>
          <w:lang w:eastAsia="en-GB"/>
        </w:rPr>
        <w:t>.</w:t>
      </w:r>
      <w:r w:rsidRPr="00906C54">
        <w:rPr>
          <w:rStyle w:val="FootnoteReference"/>
          <w:lang w:eastAsia="en-GB"/>
        </w:rPr>
        <w:footnoteReference w:id="142"/>
      </w:r>
      <w:r w:rsidRPr="00906C54">
        <w:rPr>
          <w:lang w:eastAsia="en-GB"/>
        </w:rPr>
        <w:t xml:space="preserve"> </w:t>
      </w:r>
      <w:r>
        <w:rPr>
          <w:lang w:eastAsia="en-GB"/>
        </w:rPr>
        <w:t>From the opposite North wing, two large slides screwed out of the building, back in, and out again.</w:t>
      </w:r>
      <w:r>
        <w:rPr>
          <w:rStyle w:val="FootnoteReference"/>
          <w:lang w:eastAsia="en-GB"/>
        </w:rPr>
        <w:footnoteReference w:id="143"/>
      </w:r>
      <w:r>
        <w:rPr>
          <w:lang w:eastAsia="en-GB"/>
        </w:rPr>
        <w:t xml:space="preserve"> Only from the East</w:t>
      </w:r>
      <w:r w:rsidR="00D1576B" w:rsidRPr="00D1576B">
        <w:rPr>
          <w:lang w:eastAsia="en-GB"/>
        </w:rPr>
        <w:t xml:space="preserve"> </w:t>
      </w:r>
      <w:r w:rsidR="00D1576B">
        <w:rPr>
          <w:lang w:eastAsia="en-GB"/>
        </w:rPr>
        <w:t>could</w:t>
      </w:r>
      <w:r>
        <w:rPr>
          <w:lang w:eastAsia="en-GB"/>
        </w:rPr>
        <w:t xml:space="preserve"> Igor </w:t>
      </w:r>
      <w:proofErr w:type="spellStart"/>
      <w:r>
        <w:rPr>
          <w:lang w:eastAsia="en-GB"/>
        </w:rPr>
        <w:t>Franić’s</w:t>
      </w:r>
      <w:proofErr w:type="spellEnd"/>
      <w:r>
        <w:rPr>
          <w:lang w:eastAsia="en-GB"/>
        </w:rPr>
        <w:t xml:space="preserve"> architectural creation be observed in its purity: an elegant silver block box on slim white pillars.</w:t>
      </w:r>
      <w:r>
        <w:rPr>
          <w:rStyle w:val="FootnoteReference"/>
          <w:lang w:eastAsia="en-GB"/>
        </w:rPr>
        <w:footnoteReference w:id="144"/>
      </w:r>
      <w:r>
        <w:rPr>
          <w:lang w:eastAsia="en-GB"/>
        </w:rPr>
        <w:t xml:space="preserve"> Something much more grand than the opening of a building was happening here. Born on this night was not just a new museum, not just a new cultural system, but a new culture!</w:t>
      </w:r>
    </w:p>
    <w:p w14:paraId="5CCD414F" w14:textId="77777777" w:rsidR="0060559B" w:rsidRDefault="0060559B" w:rsidP="0060559B">
      <w:pPr>
        <w:rPr>
          <w:lang w:eastAsia="en-GB"/>
        </w:rPr>
      </w:pPr>
    </w:p>
    <w:p w14:paraId="494F533C" w14:textId="77777777" w:rsidR="0060559B" w:rsidRDefault="0060559B" w:rsidP="0060559B">
      <w:pPr>
        <w:spacing w:line="240" w:lineRule="auto"/>
        <w:rPr>
          <w:lang w:eastAsia="en-GB"/>
        </w:rPr>
      </w:pPr>
      <w:r>
        <w:rPr>
          <w:noProof/>
        </w:rPr>
        <w:drawing>
          <wp:inline distT="0" distB="0" distL="0" distR="0" wp14:anchorId="66697389" wp14:editId="76822B61">
            <wp:extent cx="5727700" cy="3133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zej_suvremene_umjetnosti_Zg_111209_1.jpg"/>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727700" cy="3133090"/>
                    </a:xfrm>
                    <a:prstGeom prst="rect">
                      <a:avLst/>
                    </a:prstGeom>
                    <a:ln>
                      <a:noFill/>
                    </a:ln>
                    <a:extLst>
                      <a:ext uri="{53640926-AAD7-44D8-BBD7-CCE9431645EC}">
                        <a14:shadowObscured xmlns:a14="http://schemas.microsoft.com/office/drawing/2010/main"/>
                      </a:ext>
                    </a:extLst>
                  </pic:spPr>
                </pic:pic>
              </a:graphicData>
            </a:graphic>
          </wp:inline>
        </w:drawing>
      </w:r>
    </w:p>
    <w:p w14:paraId="0338EEFB" w14:textId="640BE855" w:rsidR="0060559B" w:rsidRPr="008C0844" w:rsidRDefault="0060559B" w:rsidP="0060559B">
      <w:pPr>
        <w:spacing w:line="240" w:lineRule="auto"/>
        <w:rPr>
          <w:lang w:eastAsia="en-GB"/>
        </w:rPr>
      </w:pPr>
      <w:r>
        <w:rPr>
          <w:lang w:eastAsia="en-GB"/>
        </w:rPr>
        <w:t>The new building of the Museum of Contemporary Art in Novi Zagreb during its opening night, 11 December 20</w:t>
      </w:r>
      <w:r w:rsidR="00327C26">
        <w:rPr>
          <w:lang w:eastAsia="en-GB"/>
        </w:rPr>
        <w:t>09</w:t>
      </w:r>
      <w:r>
        <w:rPr>
          <w:lang w:eastAsia="en-GB"/>
        </w:rPr>
        <w:t xml:space="preserve">. View on the South façade, including </w:t>
      </w:r>
      <w:proofErr w:type="spellStart"/>
      <w:r>
        <w:rPr>
          <w:lang w:eastAsia="en-GB"/>
        </w:rPr>
        <w:t>Braco</w:t>
      </w:r>
      <w:proofErr w:type="spellEnd"/>
      <w:r>
        <w:rPr>
          <w:lang w:eastAsia="en-GB"/>
        </w:rPr>
        <w:t xml:space="preserve"> </w:t>
      </w:r>
      <w:proofErr w:type="spellStart"/>
      <w:r>
        <w:rPr>
          <w:lang w:eastAsia="en-GB"/>
        </w:rPr>
        <w:t>Dimitrijević’s</w:t>
      </w:r>
      <w:proofErr w:type="spellEnd"/>
      <w:r>
        <w:rPr>
          <w:lang w:eastAsia="en-GB"/>
        </w:rPr>
        <w:t xml:space="preserve"> </w:t>
      </w:r>
      <w:proofErr w:type="spellStart"/>
      <w:r>
        <w:rPr>
          <w:i/>
          <w:lang w:eastAsia="en-GB"/>
        </w:rPr>
        <w:lastRenderedPageBreak/>
        <w:t>Posthistorical</w:t>
      </w:r>
      <w:proofErr w:type="spellEnd"/>
      <w:r>
        <w:rPr>
          <w:i/>
          <w:lang w:eastAsia="en-GB"/>
        </w:rPr>
        <w:t xml:space="preserve"> </w:t>
      </w:r>
      <w:proofErr w:type="spellStart"/>
      <w:r>
        <w:rPr>
          <w:i/>
          <w:lang w:eastAsia="en-GB"/>
        </w:rPr>
        <w:t>Dyptich</w:t>
      </w:r>
      <w:proofErr w:type="spellEnd"/>
      <w:r>
        <w:rPr>
          <w:i/>
          <w:lang w:eastAsia="en-GB"/>
        </w:rPr>
        <w:t xml:space="preserve"> </w:t>
      </w:r>
      <w:r>
        <w:rPr>
          <w:lang w:eastAsia="en-GB"/>
        </w:rPr>
        <w:t xml:space="preserve">(2009) and the silhouette of </w:t>
      </w:r>
      <w:proofErr w:type="spellStart"/>
      <w:r>
        <w:rPr>
          <w:lang w:eastAsia="en-GB"/>
        </w:rPr>
        <w:t>Mirosław</w:t>
      </w:r>
      <w:proofErr w:type="spellEnd"/>
      <w:r>
        <w:rPr>
          <w:lang w:eastAsia="en-GB"/>
        </w:rPr>
        <w:t xml:space="preserve"> </w:t>
      </w:r>
      <w:proofErr w:type="spellStart"/>
      <w:r>
        <w:rPr>
          <w:lang w:eastAsia="en-GB"/>
        </w:rPr>
        <w:t>Balka’s</w:t>
      </w:r>
      <w:proofErr w:type="spellEnd"/>
      <w:r>
        <w:rPr>
          <w:lang w:eastAsia="en-GB"/>
        </w:rPr>
        <w:t xml:space="preserve"> </w:t>
      </w:r>
      <w:r>
        <w:rPr>
          <w:i/>
          <w:lang w:eastAsia="en-GB"/>
        </w:rPr>
        <w:t xml:space="preserve">Eyes of Purification </w:t>
      </w:r>
      <w:r>
        <w:rPr>
          <w:lang w:eastAsia="en-GB"/>
        </w:rPr>
        <w:t>(2009) in the foreground.</w:t>
      </w:r>
    </w:p>
    <w:p w14:paraId="3A34BFEB" w14:textId="77777777" w:rsidR="0060559B" w:rsidRDefault="0060559B" w:rsidP="0060559B">
      <w:pPr>
        <w:rPr>
          <w:lang w:eastAsia="en-GB"/>
        </w:rPr>
      </w:pPr>
    </w:p>
    <w:p w14:paraId="14B35EB6" w14:textId="07648129" w:rsidR="0060559B" w:rsidRDefault="0060559B" w:rsidP="0060559B">
      <w:pPr>
        <w:rPr>
          <w:lang w:eastAsia="en-GB"/>
        </w:rPr>
      </w:pPr>
      <w:r>
        <w:rPr>
          <w:lang w:eastAsia="en-GB"/>
        </w:rPr>
        <w:t>Things</w:t>
      </w:r>
      <w:r w:rsidR="00D1576B">
        <w:rPr>
          <w:lang w:eastAsia="en-GB"/>
        </w:rPr>
        <w:t xml:space="preserve"> have</w:t>
      </w:r>
      <w:r>
        <w:rPr>
          <w:lang w:eastAsia="en-GB"/>
        </w:rPr>
        <w:t xml:space="preserve"> changed since 20</w:t>
      </w:r>
      <w:r w:rsidR="00327C26">
        <w:rPr>
          <w:lang w:eastAsia="en-GB"/>
        </w:rPr>
        <w:t>09</w:t>
      </w:r>
      <w:r>
        <w:rPr>
          <w:lang w:eastAsia="en-GB"/>
        </w:rPr>
        <w:t>. The MSU is still open, but</w:t>
      </w:r>
      <w:r w:rsidR="00D1576B">
        <w:rPr>
          <w:lang w:eastAsia="en-GB"/>
        </w:rPr>
        <w:t xml:space="preserve"> </w:t>
      </w:r>
      <w:r>
        <w:rPr>
          <w:lang w:eastAsia="en-GB"/>
        </w:rPr>
        <w:t xml:space="preserve">visitors can easily wander through the enormous museum without seeing a soul. The museum restaurant is closed. So </w:t>
      </w:r>
      <w:r w:rsidR="00D1576B">
        <w:rPr>
          <w:lang w:eastAsia="en-GB"/>
        </w:rPr>
        <w:t xml:space="preserve">are </w:t>
      </w:r>
      <w:r>
        <w:rPr>
          <w:lang w:eastAsia="en-GB"/>
        </w:rPr>
        <w:t xml:space="preserve">the wardrobe, </w:t>
      </w:r>
      <w:r w:rsidR="00D1576B">
        <w:rPr>
          <w:lang w:eastAsia="en-GB"/>
        </w:rPr>
        <w:t xml:space="preserve">the </w:t>
      </w:r>
      <w:r>
        <w:rPr>
          <w:lang w:eastAsia="en-GB"/>
        </w:rPr>
        <w:t xml:space="preserve">coffee bar, and </w:t>
      </w:r>
      <w:r w:rsidR="00D1576B">
        <w:rPr>
          <w:lang w:eastAsia="en-GB"/>
        </w:rPr>
        <w:t xml:space="preserve">the </w:t>
      </w:r>
      <w:r>
        <w:rPr>
          <w:lang w:eastAsia="en-GB"/>
        </w:rPr>
        <w:t xml:space="preserve">rooftop terrace. The huge ‘collection in motion’ has remained largely motionless. The waterfall temple, a work by </w:t>
      </w:r>
      <w:proofErr w:type="spellStart"/>
      <w:r>
        <w:rPr>
          <w:lang w:eastAsia="en-GB"/>
        </w:rPr>
        <w:t>Mirosław</w:t>
      </w:r>
      <w:proofErr w:type="spellEnd"/>
      <w:r>
        <w:rPr>
          <w:lang w:eastAsia="en-GB"/>
        </w:rPr>
        <w:t xml:space="preserve"> </w:t>
      </w:r>
      <w:proofErr w:type="spellStart"/>
      <w:r>
        <w:rPr>
          <w:lang w:eastAsia="en-GB"/>
        </w:rPr>
        <w:t>Balka</w:t>
      </w:r>
      <w:proofErr w:type="spellEnd"/>
      <w:r>
        <w:rPr>
          <w:lang w:eastAsia="en-GB"/>
        </w:rPr>
        <w:t xml:space="preserve"> with the title </w:t>
      </w:r>
      <w:r>
        <w:rPr>
          <w:i/>
          <w:lang w:eastAsia="en-GB"/>
        </w:rPr>
        <w:t xml:space="preserve">Eyes of </w:t>
      </w:r>
      <w:r w:rsidRPr="00B90BF0">
        <w:rPr>
          <w:i/>
          <w:lang w:eastAsia="en-GB"/>
        </w:rPr>
        <w:t>Purification</w:t>
      </w:r>
      <w:r>
        <w:rPr>
          <w:lang w:eastAsia="en-GB"/>
        </w:rPr>
        <w:t xml:space="preserve">, </w:t>
      </w:r>
      <w:r w:rsidRPr="00B90BF0">
        <w:rPr>
          <w:lang w:eastAsia="en-GB"/>
        </w:rPr>
        <w:t>stands</w:t>
      </w:r>
      <w:r>
        <w:rPr>
          <w:lang w:eastAsia="en-GB"/>
        </w:rPr>
        <w:t xml:space="preserve"> empty and graffiti-clad, the water no longer running through.</w:t>
      </w:r>
      <w:r w:rsidR="00F84CEC">
        <w:rPr>
          <w:lang w:eastAsia="en-GB"/>
        </w:rPr>
        <w:t xml:space="preserve"> </w:t>
      </w:r>
      <w:r>
        <w:rPr>
          <w:lang w:eastAsia="en-GB"/>
        </w:rPr>
        <w:t xml:space="preserve">After my first visit to the MSU in 2018, during which I met exactly three other visitors, I expressed my wonder to a Croatian friend. ‘Really?’ he replied, ‘I was there yesterday, and it was completely full. There were at least ten visitors besides </w:t>
      </w:r>
      <w:proofErr w:type="gramStart"/>
      <w:r>
        <w:rPr>
          <w:lang w:eastAsia="en-GB"/>
        </w:rPr>
        <w:t>myself</w:t>
      </w:r>
      <w:proofErr w:type="gramEnd"/>
      <w:r>
        <w:rPr>
          <w:lang w:eastAsia="en-GB"/>
        </w:rPr>
        <w:t>.’</w:t>
      </w:r>
    </w:p>
    <w:p w14:paraId="40452969" w14:textId="77777777" w:rsidR="0060559B" w:rsidRDefault="0060559B" w:rsidP="0060559B">
      <w:pPr>
        <w:rPr>
          <w:lang w:eastAsia="en-GB"/>
        </w:rPr>
      </w:pPr>
    </w:p>
    <w:p w14:paraId="38526AF3" w14:textId="712547A1" w:rsidR="0060559B" w:rsidRDefault="0060559B" w:rsidP="0060559B">
      <w:pPr>
        <w:rPr>
          <w:lang w:eastAsia="en-GB"/>
        </w:rPr>
      </w:pPr>
      <w:r>
        <w:rPr>
          <w:lang w:eastAsia="en-GB"/>
        </w:rPr>
        <w:t xml:space="preserve">But back to the start of the millennium, to the birth of a new culture. The prestigious project of the new museum building clearly showed the governmental ambition for Zagreb to be a culturally progressive and influential city. Independent cultures were doing well </w:t>
      </w:r>
      <w:r w:rsidR="007312E6">
        <w:rPr>
          <w:lang w:eastAsia="en-GB"/>
        </w:rPr>
        <w:t xml:space="preserve">at </w:t>
      </w:r>
      <w:r>
        <w:rPr>
          <w:lang w:eastAsia="en-GB"/>
        </w:rPr>
        <w:t>this time, and the city government’s attitude offered new prospect.</w:t>
      </w:r>
      <w:r>
        <w:t xml:space="preserve"> By 2006, many independent cultural organizations had been established and were able to sustain their practices with sufficient funding from local sources. </w:t>
      </w:r>
      <w:r>
        <w:rPr>
          <w:lang w:eastAsia="en-GB"/>
        </w:rPr>
        <w:t xml:space="preserve">‘Independent culture was producing the most important programs here,’ </w:t>
      </w:r>
      <w:proofErr w:type="spellStart"/>
      <w:r>
        <w:rPr>
          <w:lang w:eastAsia="en-GB"/>
        </w:rPr>
        <w:t>Ivet</w:t>
      </w:r>
      <w:proofErr w:type="spellEnd"/>
      <w:r>
        <w:rPr>
          <w:lang w:eastAsia="en-GB"/>
        </w:rPr>
        <w:t xml:space="preserve"> </w:t>
      </w:r>
      <w:proofErr w:type="spellStart"/>
      <w:r>
        <w:rPr>
          <w:lang w:eastAsia="en-GB"/>
        </w:rPr>
        <w:t>Ćurlin</w:t>
      </w:r>
      <w:proofErr w:type="spellEnd"/>
      <w:r>
        <w:rPr>
          <w:lang w:eastAsia="en-GB"/>
        </w:rPr>
        <w:t xml:space="preserve"> said, ‘but also the most important discourse, the most important advocacy, and it was opening up to other, younger, smaller actors’</w:t>
      </w:r>
      <w:r w:rsidR="007312E6">
        <w:rPr>
          <w:lang w:eastAsia="en-GB"/>
        </w:rPr>
        <w:t>.</w:t>
      </w:r>
      <w:r>
        <w:rPr>
          <w:rStyle w:val="FootnoteReference"/>
          <w:lang w:eastAsia="en-GB"/>
        </w:rPr>
        <w:footnoteReference w:id="145"/>
      </w:r>
      <w:r>
        <w:rPr>
          <w:lang w:eastAsia="en-GB"/>
        </w:rPr>
        <w:t xml:space="preserve"> </w:t>
      </w:r>
      <w:r w:rsidR="00F84CEC">
        <w:t>Su</w:t>
      </w:r>
      <w:r>
        <w:t xml:space="preserve">ccesses like that of the </w:t>
      </w:r>
      <w:proofErr w:type="spellStart"/>
      <w:r>
        <w:t>Badel-Gorica</w:t>
      </w:r>
      <w:proofErr w:type="spellEnd"/>
      <w:r>
        <w:t xml:space="preserve"> festival and the establishment of </w:t>
      </w:r>
      <w:proofErr w:type="spellStart"/>
      <w:r>
        <w:t>Clubture</w:t>
      </w:r>
      <w:proofErr w:type="spellEnd"/>
      <w:r>
        <w:t xml:space="preserve"> showed that independent cultures had accumulated a critical mass with the ability to mobilize resistance on a large scale. The issues of impact of artistic production raised before by What, How &amp; for Whom/WHW and BLOK started to have a broader resonance within the scene.</w:t>
      </w:r>
      <w:r>
        <w:rPr>
          <w:lang w:eastAsia="en-GB"/>
        </w:rPr>
        <w:t xml:space="preserve"> </w:t>
      </w:r>
      <w:r>
        <w:t>Unsurprisingly, the ambitions of independent cultures grew even bigger: to be trendsetters of the new cultural system at large.</w:t>
      </w:r>
    </w:p>
    <w:p w14:paraId="4CDDC2E5" w14:textId="77777777" w:rsidR="0060559B" w:rsidRDefault="0060559B" w:rsidP="0060559B"/>
    <w:p w14:paraId="728AA421" w14:textId="0666DA44" w:rsidR="0060559B" w:rsidRPr="00A0445D" w:rsidRDefault="0060559B" w:rsidP="0060559B">
      <w:r>
        <w:t>At the same time, independent cultural actors began being more aware of their responsibilities as social actors with an (admittedly limited) amount of power.</w:t>
      </w:r>
      <w:r w:rsidRPr="005A3F55">
        <w:t xml:space="preserve"> </w:t>
      </w:r>
      <w:r>
        <w:t xml:space="preserve">For instance, according to </w:t>
      </w:r>
      <w:proofErr w:type="spellStart"/>
      <w:r>
        <w:t>Petar</w:t>
      </w:r>
      <w:proofErr w:type="spellEnd"/>
      <w:r>
        <w:t xml:space="preserve"> Milat, organizations started ‘to reflect on [their] own role within the process of gentrification’ because they ‘realized that [they] could be misused or instrumentalized by the city government’.</w:t>
      </w:r>
      <w:r>
        <w:rPr>
          <w:rStyle w:val="FootnoteReference"/>
        </w:rPr>
        <w:footnoteReference w:id="146"/>
      </w:r>
      <w:r>
        <w:t xml:space="preserve"> Of course, being a ‘real actor’ in a system that might misuse them was not enough to independent cultures. Instead, a new type of </w:t>
      </w:r>
      <w:r>
        <w:lastRenderedPageBreak/>
        <w:t xml:space="preserve">independence was sought, the independence of a collective counter-subjectivity to oppose the reasonably mistrusted dominant system. </w:t>
      </w:r>
      <w:r w:rsidR="00342F2A">
        <w:t>It</w:t>
      </w:r>
      <w:r>
        <w:t xml:space="preserve"> was thought by some that the only way forward from the old-fashioned cultural system co-opted by nationalist agendas was the way of independent cultures. So, again, a renewed discourse of self-understanding was formulated by the independent cultures, in which they presented themselves as the only logical prefiguration of a new cultural system.</w:t>
      </w:r>
    </w:p>
    <w:p w14:paraId="4BC77721" w14:textId="77777777" w:rsidR="0060559B" w:rsidRDefault="0060559B" w:rsidP="0060559B"/>
    <w:p w14:paraId="3E32119E" w14:textId="599BD34D" w:rsidR="0060559B" w:rsidRPr="005A3F55" w:rsidRDefault="0060559B" w:rsidP="0060559B">
      <w:r>
        <w:t xml:space="preserve">There are two important elements to this new discourse: a majoritarian focus, and the emergent prefiguration of a post-transitional condition. </w:t>
      </w:r>
      <w:r w:rsidR="00A87B1D">
        <w:rPr>
          <w:rFonts w:cstheme="minorHAnsi"/>
          <w:color w:val="000000"/>
        </w:rPr>
        <w:t>Up to this point in around 2007</w:t>
      </w:r>
      <w:r w:rsidR="00342F2A">
        <w:rPr>
          <w:rFonts w:cstheme="minorHAnsi"/>
          <w:color w:val="000000"/>
        </w:rPr>
        <w:t xml:space="preserve"> </w:t>
      </w:r>
      <w:r>
        <w:rPr>
          <w:rFonts w:cstheme="minorHAnsi"/>
          <w:color w:val="000000"/>
        </w:rPr>
        <w:t>independent cultures were ‘</w:t>
      </w:r>
      <w:r w:rsidRPr="009E692A">
        <w:rPr>
          <w:rFonts w:cstheme="minorHAnsi"/>
          <w:color w:val="000000"/>
        </w:rPr>
        <w:t>primarily interested in minoritarian issues in society</w:t>
      </w:r>
      <w:proofErr w:type="gramStart"/>
      <w:r w:rsidR="00A87B1D">
        <w:rPr>
          <w:rFonts w:cstheme="minorHAnsi"/>
          <w:color w:val="000000"/>
        </w:rPr>
        <w:t>…</w:t>
      </w:r>
      <w:r>
        <w:rPr>
          <w:rFonts w:cstheme="minorHAnsi"/>
          <w:color w:val="000000"/>
        </w:rPr>
        <w:t>[</w:t>
      </w:r>
      <w:proofErr w:type="gramEnd"/>
      <w:r w:rsidR="00A87B1D">
        <w:rPr>
          <w:rFonts w:cstheme="minorHAnsi"/>
          <w:color w:val="000000"/>
        </w:rPr>
        <w:t xml:space="preserve">the movement </w:t>
      </w:r>
      <w:r>
        <w:rPr>
          <w:rFonts w:cstheme="minorHAnsi"/>
          <w:color w:val="000000"/>
        </w:rPr>
        <w:t>was]</w:t>
      </w:r>
      <w:r w:rsidRPr="009E692A">
        <w:rPr>
          <w:rFonts w:cstheme="minorHAnsi"/>
          <w:color w:val="000000"/>
        </w:rPr>
        <w:t xml:space="preserve"> not anti-systemic. </w:t>
      </w:r>
      <w:r>
        <w:rPr>
          <w:rFonts w:cstheme="minorHAnsi"/>
          <w:color w:val="000000"/>
        </w:rPr>
        <w:t>[…] There was</w:t>
      </w:r>
      <w:r w:rsidRPr="009E692A">
        <w:rPr>
          <w:rFonts w:cstheme="minorHAnsi"/>
          <w:color w:val="000000"/>
        </w:rPr>
        <w:t xml:space="preserve"> no central pla</w:t>
      </w:r>
      <w:r>
        <w:rPr>
          <w:rFonts w:cstheme="minorHAnsi"/>
          <w:color w:val="000000"/>
        </w:rPr>
        <w:t>ce of articulation,</w:t>
      </w:r>
      <w:r w:rsidRPr="009E692A">
        <w:rPr>
          <w:rFonts w:cstheme="minorHAnsi"/>
          <w:color w:val="000000"/>
        </w:rPr>
        <w:t xml:space="preserve"> no shared political program, but there </w:t>
      </w:r>
      <w:r>
        <w:rPr>
          <w:rFonts w:cstheme="minorHAnsi"/>
          <w:color w:val="000000"/>
        </w:rPr>
        <w:t>were</w:t>
      </w:r>
      <w:r w:rsidRPr="009E692A">
        <w:rPr>
          <w:rFonts w:cstheme="minorHAnsi"/>
          <w:color w:val="000000"/>
        </w:rPr>
        <w:t xml:space="preserve"> </w:t>
      </w:r>
      <w:r>
        <w:rPr>
          <w:rFonts w:cstheme="minorHAnsi"/>
          <w:color w:val="000000"/>
        </w:rPr>
        <w:t>minoritarian forms of opposition</w:t>
      </w:r>
      <w:r w:rsidR="007312E6">
        <w:rPr>
          <w:rFonts w:cstheme="minorHAnsi"/>
          <w:color w:val="000000"/>
        </w:rPr>
        <w:t>,</w:t>
      </w:r>
      <w:r>
        <w:rPr>
          <w:rFonts w:cstheme="minorHAnsi"/>
          <w:color w:val="000000"/>
        </w:rPr>
        <w:t>’</w:t>
      </w:r>
      <w:r w:rsidR="00A87B1D">
        <w:rPr>
          <w:rFonts w:cstheme="minorHAnsi"/>
          <w:color w:val="000000"/>
        </w:rPr>
        <w:t xml:space="preserve"> according to Tomislav Medak</w:t>
      </w:r>
      <w:r w:rsidR="007312E6">
        <w:rPr>
          <w:rFonts w:cstheme="minorHAnsi"/>
          <w:color w:val="000000"/>
        </w:rPr>
        <w:t>.</w:t>
      </w:r>
      <w:r>
        <w:rPr>
          <w:rStyle w:val="FootnoteReference"/>
          <w:rFonts w:cstheme="minorHAnsi"/>
          <w:color w:val="000000"/>
        </w:rPr>
        <w:footnoteReference w:id="147"/>
      </w:r>
      <w:r>
        <w:rPr>
          <w:rFonts w:cstheme="minorHAnsi"/>
          <w:color w:val="000000"/>
        </w:rPr>
        <w:t xml:space="preserve"> This changed around 2007 and 2008, when the economic crisis set in and independent cultural organizations ‘</w:t>
      </w:r>
      <w:r w:rsidRPr="009E692A">
        <w:rPr>
          <w:rFonts w:cstheme="minorHAnsi"/>
          <w:color w:val="000000"/>
        </w:rPr>
        <w:t xml:space="preserve">started to look at the majoritarian issues, such as labor, public ownership, issues that concern the larger part of the citizenry if not everyone. It relates to how the housing system is being transformed and transitioned, providing opposition to </w:t>
      </w:r>
      <w:r>
        <w:rPr>
          <w:rFonts w:cstheme="minorHAnsi"/>
          <w:color w:val="000000"/>
        </w:rPr>
        <w:t>on top of</w:t>
      </w:r>
      <w:r w:rsidRPr="009E692A">
        <w:rPr>
          <w:rFonts w:cstheme="minorHAnsi"/>
          <w:color w:val="000000"/>
        </w:rPr>
        <w:t xml:space="preserve"> how minority-groups in the system are being repressed</w:t>
      </w:r>
      <w:r>
        <w:rPr>
          <w:rFonts w:cstheme="minorHAnsi"/>
          <w:color w:val="000000"/>
        </w:rPr>
        <w:t>’</w:t>
      </w:r>
      <w:r w:rsidR="00A87B1D">
        <w:rPr>
          <w:rFonts w:cstheme="minorHAnsi"/>
          <w:color w:val="000000"/>
        </w:rPr>
        <w:t>.</w:t>
      </w:r>
      <w:r>
        <w:rPr>
          <w:rStyle w:val="FootnoteReference"/>
          <w:rFonts w:cstheme="minorHAnsi"/>
          <w:color w:val="000000"/>
        </w:rPr>
        <w:footnoteReference w:id="148"/>
      </w:r>
    </w:p>
    <w:p w14:paraId="21DAB211" w14:textId="77777777" w:rsidR="0060559B" w:rsidRDefault="0060559B" w:rsidP="0060559B"/>
    <w:p w14:paraId="5DEDFD95" w14:textId="778449B2" w:rsidR="0060559B" w:rsidRDefault="0060559B" w:rsidP="0060559B">
      <w:pPr>
        <w:rPr>
          <w:color w:val="000000" w:themeColor="text1"/>
        </w:rPr>
      </w:pPr>
      <w:r>
        <w:t xml:space="preserve">The second element in the prefigurative discourse of independent cultures was that of emerging culture in the post-socialist condition. </w:t>
      </w:r>
      <w:r w:rsidR="00A87B1D">
        <w:t xml:space="preserve">For the most part, independent cultures were, as </w:t>
      </w:r>
      <w:proofErr w:type="spellStart"/>
      <w:r w:rsidR="00A87B1D">
        <w:t>Dea</w:t>
      </w:r>
      <w:proofErr w:type="spellEnd"/>
      <w:r w:rsidR="00A87B1D">
        <w:t xml:space="preserve"> </w:t>
      </w:r>
      <w:proofErr w:type="spellStart"/>
      <w:r w:rsidR="00A87B1D">
        <w:t>Vidović</w:t>
      </w:r>
      <w:proofErr w:type="spellEnd"/>
      <w:r w:rsidR="00A87B1D">
        <w:t xml:space="preserve"> describes in her 2012 PhD, ‘emerging culture’ i</w:t>
      </w:r>
      <w:r>
        <w:t>n this period. Emergent culture is a dialectical term coined by the Marxist cultural theoretician Raymond Williams to describe counter-hegemonic culture that, on the one hand, struggles against cultural and political structures and the commercialization of culture, while, on the other hand, it aspires to become dominant itself.</w:t>
      </w:r>
      <w:r>
        <w:rPr>
          <w:rStyle w:val="FootnoteReference"/>
        </w:rPr>
        <w:footnoteReference w:id="149"/>
      </w:r>
      <w:r>
        <w:t xml:space="preserve"> In the context of Croatian independent cultures, </w:t>
      </w:r>
      <w:proofErr w:type="spellStart"/>
      <w:r w:rsidRPr="00E43241">
        <w:rPr>
          <w:color w:val="000000" w:themeColor="text1"/>
        </w:rPr>
        <w:t>Vidović</w:t>
      </w:r>
      <w:proofErr w:type="spellEnd"/>
      <w:r>
        <w:rPr>
          <w:color w:val="000000" w:themeColor="text1"/>
        </w:rPr>
        <w:t xml:space="preserve"> – and </w:t>
      </w:r>
      <w:r>
        <w:rPr>
          <w:color w:val="000000" w:themeColor="text1"/>
        </w:rPr>
        <w:lastRenderedPageBreak/>
        <w:t xml:space="preserve">there seems to be some contradiction with the Marxist/Williamsian take on emergent subjectivity here – </w:t>
      </w:r>
      <w:r w:rsidRPr="00E43241">
        <w:rPr>
          <w:color w:val="000000" w:themeColor="text1"/>
        </w:rPr>
        <w:t>connect</w:t>
      </w:r>
      <w:r>
        <w:rPr>
          <w:color w:val="000000" w:themeColor="text1"/>
        </w:rPr>
        <w:t>ed ‘</w:t>
      </w:r>
      <w:r w:rsidRPr="00E43241">
        <w:rPr>
          <w:color w:val="000000" w:themeColor="text1"/>
        </w:rPr>
        <w:t>emerging cultures to terms such as flexibility, hybridity, networking, dynamic, interactive etc. as opposed to those terms which can still be connected to Croatian and Zagreb public cultural institutions, such as static, homogenous, isolated, passive etc</w:t>
      </w:r>
      <w:r w:rsidR="00D43142">
        <w:rPr>
          <w:color w:val="000000" w:themeColor="text1"/>
        </w:rPr>
        <w:t>.</w:t>
      </w:r>
      <w:r w:rsidRPr="00E43241">
        <w:rPr>
          <w:color w:val="000000" w:themeColor="text1"/>
        </w:rPr>
        <w:t>’</w:t>
      </w:r>
      <w:r w:rsidR="00A87B1D" w:rsidRPr="00E43241">
        <w:rPr>
          <w:color w:val="000000" w:themeColor="text1"/>
        </w:rPr>
        <w:t>.</w:t>
      </w:r>
      <w:r w:rsidRPr="00E43241">
        <w:rPr>
          <w:rStyle w:val="FootnoteReference"/>
          <w:color w:val="000000" w:themeColor="text1"/>
        </w:rPr>
        <w:footnoteReference w:id="150"/>
      </w:r>
      <w:r>
        <w:rPr>
          <w:color w:val="000000" w:themeColor="text1"/>
        </w:rPr>
        <w:t xml:space="preserve"> </w:t>
      </w:r>
    </w:p>
    <w:p w14:paraId="0E261AF1" w14:textId="77777777" w:rsidR="0060559B" w:rsidRDefault="0060559B" w:rsidP="0060559B"/>
    <w:p w14:paraId="66E452E9" w14:textId="44933B5C" w:rsidR="0060559B" w:rsidRDefault="0060559B" w:rsidP="0060559B">
      <w:r>
        <w:t xml:space="preserve">Within this context of prefigurative practices and majoritarian focus, the discourse of post-socialist transition became relevant once again, this time as a positive tool </w:t>
      </w:r>
      <w:r w:rsidR="00A87B1D">
        <w:t xml:space="preserve">for the </w:t>
      </w:r>
      <w:r>
        <w:t xml:space="preserve">advocacy </w:t>
      </w:r>
      <w:r w:rsidR="00A87B1D">
        <w:t xml:space="preserve">of </w:t>
      </w:r>
      <w:r>
        <w:t>independent cultures. In this case, the discourse of transition and normalization presumed 1) an initial dichotomy between rigid, old-fashioned, uncritical, inapt state institutions (museums, cultural institutions, art academies, schools and universities, etc.) and critical, flexible, action-oriented, progressive cultural networks, platforms, and organizations, and 2) a desired, if not necessary, reform of state policy and institutions, informed by the practices and actions of new actors – such as the independent cultural scene – which would lead to a renewed aptitude of already-existing institutions and stabilize into a ‘normal’ situation of liberal democratic capitalism. Independent cultures started actively producing historiography and presenting themselves as a prefiguration of the general post-transitional cultural system.</w:t>
      </w:r>
    </w:p>
    <w:p w14:paraId="604D99CC" w14:textId="77777777" w:rsidR="0060559B" w:rsidRDefault="0060559B" w:rsidP="0060559B"/>
    <w:p w14:paraId="1C120931" w14:textId="0BD0B9BC" w:rsidR="0060559B" w:rsidRDefault="0060559B" w:rsidP="0060559B">
      <w:r>
        <w:t xml:space="preserve">Hence, independent cultures moved from a counter-systemic </w:t>
      </w:r>
      <w:r w:rsidR="00BD6D55">
        <w:t>position</w:t>
      </w:r>
      <w:r w:rsidR="00FF4375">
        <w:t xml:space="preserve"> </w:t>
      </w:r>
      <w:r>
        <w:t xml:space="preserve">to an agonistic or anti-systemic </w:t>
      </w:r>
      <w:r w:rsidR="00FF4375">
        <w:t>one</w:t>
      </w:r>
      <w:r>
        <w:t xml:space="preserve">, while </w:t>
      </w:r>
      <w:r w:rsidR="00FF4375">
        <w:t>simultaneously</w:t>
      </w:r>
      <w:r>
        <w:t xml:space="preserve"> embracing the institution as</w:t>
      </w:r>
      <w:r w:rsidR="00FF4375">
        <w:t xml:space="preserve"> a</w:t>
      </w:r>
      <w:r>
        <w:t xml:space="preserve"> space </w:t>
      </w:r>
      <w:r w:rsidR="00FF4375">
        <w:t xml:space="preserve">for </w:t>
      </w:r>
      <w:r>
        <w:t>transformation.</w:t>
      </w:r>
    </w:p>
    <w:p w14:paraId="7AF76DB8" w14:textId="77777777" w:rsidR="0060559B" w:rsidRDefault="0060559B" w:rsidP="0060559B">
      <w:pPr>
        <w:ind w:firstLine="720"/>
      </w:pPr>
    </w:p>
    <w:p w14:paraId="013932A5" w14:textId="77777777" w:rsidR="0060559B" w:rsidRDefault="0060559B" w:rsidP="0060559B">
      <w:pPr>
        <w:spacing w:line="240" w:lineRule="auto"/>
      </w:pPr>
      <w:r w:rsidRPr="00E117BA">
        <w:rPr>
          <w:noProof/>
        </w:rPr>
        <w:lastRenderedPageBreak/>
        <w:drawing>
          <wp:inline distT="0" distB="0" distL="0" distR="0" wp14:anchorId="7AC7158E" wp14:editId="4292E963">
            <wp:extent cx="5727700" cy="429577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A588EBB" w14:textId="4B60F680" w:rsidR="0060559B" w:rsidRPr="00274E5D" w:rsidRDefault="0060559B" w:rsidP="0060559B">
      <w:pPr>
        <w:spacing w:line="240" w:lineRule="auto"/>
      </w:pPr>
      <w:r>
        <w:t xml:space="preserve">‘Clearance Sale,’ public intervention by Right to the City and Green Action on the occasion of the dubiously managed redevelopment of a monumental property in the Lower Town (between </w:t>
      </w:r>
      <w:proofErr w:type="spellStart"/>
      <w:r w:rsidRPr="00A84B1F">
        <w:t>Varšavska</w:t>
      </w:r>
      <w:proofErr w:type="spellEnd"/>
      <w:r w:rsidRPr="00A84B1F">
        <w:t xml:space="preserve">, </w:t>
      </w:r>
      <w:proofErr w:type="spellStart"/>
      <w:r w:rsidRPr="00A84B1F">
        <w:t>Gun</w:t>
      </w:r>
      <w:r>
        <w:t>dulićeva</w:t>
      </w:r>
      <w:proofErr w:type="spellEnd"/>
      <w:r>
        <w:t xml:space="preserve">, </w:t>
      </w:r>
      <w:proofErr w:type="spellStart"/>
      <w:r>
        <w:t>Ilica</w:t>
      </w:r>
      <w:proofErr w:type="spellEnd"/>
      <w:r>
        <w:t xml:space="preserve">, </w:t>
      </w:r>
      <w:proofErr w:type="spellStart"/>
      <w:r>
        <w:t>Preobraženska</w:t>
      </w:r>
      <w:proofErr w:type="spellEnd"/>
      <w:r>
        <w:t xml:space="preserve"> and</w:t>
      </w:r>
      <w:r w:rsidRPr="00A84B1F">
        <w:t xml:space="preserve"> Petra </w:t>
      </w:r>
      <w:proofErr w:type="spellStart"/>
      <w:r w:rsidRPr="00A84B1F">
        <w:t>Preradovića</w:t>
      </w:r>
      <w:proofErr w:type="spellEnd"/>
      <w:r>
        <w:t xml:space="preserve"> Square), December 2006, </w:t>
      </w:r>
      <w:hyperlink r:id="rId35" w:anchor="12" w:history="1">
        <w:r w:rsidRPr="006A7EBA">
          <w:rPr>
            <w:rStyle w:val="Hyperlink"/>
          </w:rPr>
          <w:t>http://timeline.pravonagrad.org/#12</w:t>
        </w:r>
      </w:hyperlink>
      <w:r>
        <w:t>.</w:t>
      </w:r>
    </w:p>
    <w:p w14:paraId="0268448D" w14:textId="77777777" w:rsidR="0060559B" w:rsidRDefault="0060559B" w:rsidP="0060559B">
      <w:pPr>
        <w:ind w:firstLine="720"/>
      </w:pPr>
    </w:p>
    <w:p w14:paraId="751A7F11" w14:textId="14D83982" w:rsidR="0060559B" w:rsidRDefault="00AB6E25" w:rsidP="0060559B">
      <w:pPr>
        <w:pStyle w:val="Heading3"/>
      </w:pPr>
      <w:bookmarkStart w:id="20" w:name="_Toc10724254"/>
      <w:r>
        <w:t xml:space="preserve">1.5.1. </w:t>
      </w:r>
      <w:r w:rsidR="0060559B">
        <w:t>Right to the City</w:t>
      </w:r>
      <w:bookmarkEnd w:id="20"/>
    </w:p>
    <w:p w14:paraId="1489AD53" w14:textId="063DA0E7" w:rsidR="0060559B" w:rsidRDefault="0060559B" w:rsidP="0060559B">
      <w:r>
        <w:t xml:space="preserve">Just as it </w:t>
      </w:r>
      <w:r w:rsidR="00D705D6">
        <w:t>was</w:t>
      </w:r>
      <w:r>
        <w:t xml:space="preserve"> </w:t>
      </w:r>
      <w:r w:rsidR="00D705D6">
        <w:t>dur</w:t>
      </w:r>
      <w:r>
        <w:t>in</w:t>
      </w:r>
      <w:r w:rsidR="00D705D6">
        <w:t>g</w:t>
      </w:r>
      <w:r>
        <w:t xml:space="preserve"> the 26th Youth Salon and the </w:t>
      </w:r>
      <w:proofErr w:type="spellStart"/>
      <w:r>
        <w:t>Badel-Gorica</w:t>
      </w:r>
      <w:proofErr w:type="spellEnd"/>
      <w:r>
        <w:t xml:space="preserve"> festival, collective </w:t>
      </w:r>
      <w:r w:rsidR="00BD6D55">
        <w:t>transformations of</w:t>
      </w:r>
      <w:r>
        <w:t xml:space="preserve"> public space remained central </w:t>
      </w:r>
      <w:r w:rsidR="00BD6D55">
        <w:t>to</w:t>
      </w:r>
      <w:r>
        <w:t xml:space="preserve"> the subjectivation of independent cultures. In 2006, </w:t>
      </w:r>
      <w:proofErr w:type="spellStart"/>
      <w:r w:rsidR="000640A6">
        <w:t>Pravo</w:t>
      </w:r>
      <w:proofErr w:type="spellEnd"/>
      <w:r w:rsidR="000640A6">
        <w:t xml:space="preserve"> </w:t>
      </w:r>
      <w:proofErr w:type="spellStart"/>
      <w:r w:rsidR="000640A6">
        <w:t>na</w:t>
      </w:r>
      <w:proofErr w:type="spellEnd"/>
      <w:r w:rsidR="000640A6">
        <w:t xml:space="preserve"> Grad (Right to the City) </w:t>
      </w:r>
      <w:r>
        <w:t xml:space="preserve">was established, with the aim of </w:t>
      </w:r>
      <w:r w:rsidR="00BD6D55">
        <w:t>protecting urban</w:t>
      </w:r>
      <w:r w:rsidR="000640A6">
        <w:t xml:space="preserve"> </w:t>
      </w:r>
      <w:r>
        <w:t>commons and public space</w:t>
      </w:r>
      <w:r w:rsidR="000640A6">
        <w:t>.</w:t>
      </w:r>
      <w:r>
        <w:t xml:space="preserve"> </w:t>
      </w:r>
      <w:proofErr w:type="spellStart"/>
      <w:r>
        <w:t>Pravo</w:t>
      </w:r>
      <w:proofErr w:type="spellEnd"/>
      <w:r>
        <w:t xml:space="preserve"> </w:t>
      </w:r>
      <w:proofErr w:type="spellStart"/>
      <w:r>
        <w:t>na</w:t>
      </w:r>
      <w:proofErr w:type="spellEnd"/>
      <w:r>
        <w:t xml:space="preserve"> Grad constituted a collective political subjectivity that was unprecedented</w:t>
      </w:r>
      <w:r w:rsidR="000640A6">
        <w:t>.</w:t>
      </w:r>
      <w:r>
        <w:t xml:space="preserve"> </w:t>
      </w:r>
      <w:r w:rsidR="000640A6">
        <w:t>C</w:t>
      </w:r>
      <w:r>
        <w:t xml:space="preserve">ontrary to </w:t>
      </w:r>
      <w:proofErr w:type="spellStart"/>
      <w:r>
        <w:t>Badel-Gorica</w:t>
      </w:r>
      <w:proofErr w:type="spellEnd"/>
      <w:r>
        <w:t xml:space="preserve">, it </w:t>
      </w:r>
      <w:r w:rsidR="000640A6">
        <w:t>was an action-based critique of the material regimes of property distribution in Zagreb rather than an</w:t>
      </w:r>
      <w:r>
        <w:t xml:space="preserve"> </w:t>
      </w:r>
      <w:r>
        <w:rPr>
          <w:i/>
        </w:rPr>
        <w:t>ad hoc</w:t>
      </w:r>
      <w:r>
        <w:t xml:space="preserve"> tactical collaboration.</w:t>
      </w:r>
    </w:p>
    <w:p w14:paraId="00CAF896" w14:textId="77777777" w:rsidR="0060559B" w:rsidRDefault="0060559B" w:rsidP="0060559B"/>
    <w:p w14:paraId="05AF4526" w14:textId="7E55B6E3" w:rsidR="0060559B" w:rsidRDefault="0060559B" w:rsidP="0060559B">
      <w:r>
        <w:t xml:space="preserve">What exactly where the material regimes against which Right to the City started acting? In </w:t>
      </w:r>
      <w:r>
        <w:rPr>
          <w:i/>
        </w:rPr>
        <w:t xml:space="preserve">Taking Stock of Post-Socialist Urban Development </w:t>
      </w:r>
      <w:r>
        <w:t xml:space="preserve">(2007), </w:t>
      </w:r>
      <w:proofErr w:type="spellStart"/>
      <w:r>
        <w:t>Kiril</w:t>
      </w:r>
      <w:proofErr w:type="spellEnd"/>
      <w:r>
        <w:t xml:space="preserve"> </w:t>
      </w:r>
      <w:proofErr w:type="spellStart"/>
      <w:r>
        <w:t>Stalinov</w:t>
      </w:r>
      <w:proofErr w:type="spellEnd"/>
      <w:r>
        <w:t xml:space="preserve"> observed that ‘the </w:t>
      </w:r>
      <w:r>
        <w:lastRenderedPageBreak/>
        <w:t>Leitmotiv of post-socialist urban change’ is privatization.</w:t>
      </w:r>
      <w:r>
        <w:rPr>
          <w:rStyle w:val="FootnoteReference"/>
        </w:rPr>
        <w:footnoteReference w:id="151"/>
      </w:r>
      <w:r>
        <w:t xml:space="preserve"> Croatia is no exception to this rule. After the disintegration of Yugoslavia in 1991, the unique Yugoslav </w:t>
      </w:r>
      <w:r w:rsidR="00CF2B71">
        <w:t xml:space="preserve">system </w:t>
      </w:r>
      <w:r>
        <w:t>of prop</w:t>
      </w:r>
      <w:r w:rsidR="00CF2B71">
        <w:t xml:space="preserve">rietorship – </w:t>
      </w:r>
      <w:r>
        <w:t>known as</w:t>
      </w:r>
      <w:r w:rsidR="00CF2B71">
        <w:t xml:space="preserve"> </w:t>
      </w:r>
      <w:r>
        <w:t xml:space="preserve">‘community ownership’ </w:t>
      </w:r>
      <w:r w:rsidR="00CF2B71">
        <w:t xml:space="preserve">– </w:t>
      </w:r>
      <w:r>
        <w:t>was dismantled</w:t>
      </w:r>
      <w:r w:rsidR="006558CE">
        <w:t>. This was done</w:t>
      </w:r>
      <w:r w:rsidR="00CF2B71">
        <w:t xml:space="preserve"> </w:t>
      </w:r>
      <w:r>
        <w:t>by nationalizing</w:t>
      </w:r>
      <w:r w:rsidR="006558CE">
        <w:t xml:space="preserve"> all real estate with community-ownership status</w:t>
      </w:r>
      <w:r>
        <w:t>, and immediately after de-</w:t>
      </w:r>
      <w:r w:rsidR="006558CE" w:rsidRPr="006558CE">
        <w:t xml:space="preserve"> </w:t>
      </w:r>
      <w:proofErr w:type="gramStart"/>
      <w:r w:rsidR="006558CE">
        <w:t>nationalizing</w:t>
      </w:r>
      <w:r w:rsidR="006558CE" w:rsidDel="006558CE">
        <w:t xml:space="preserve"> </w:t>
      </w:r>
      <w:r>
        <w:t>.</w:t>
      </w:r>
      <w:proofErr w:type="gramEnd"/>
      <w:r>
        <w:rPr>
          <w:rStyle w:val="FootnoteReference"/>
        </w:rPr>
        <w:footnoteReference w:id="152"/>
      </w:r>
      <w:r>
        <w:t xml:space="preserve"> The market that </w:t>
      </w:r>
      <w:r w:rsidR="00BD178B">
        <w:t>this</w:t>
      </w:r>
      <w:r>
        <w:t xml:space="preserve"> created was hardly</w:t>
      </w:r>
      <w:r w:rsidR="00BD178B">
        <w:t xml:space="preserve"> </w:t>
      </w:r>
      <w:r>
        <w:t>regulated. Even though most citizens cheaply acquired ownership of their own homes because of the ‘resident’s right’ in the early 1990’s,</w:t>
      </w:r>
      <w:r w:rsidRPr="002B39C9">
        <w:t xml:space="preserve"> </w:t>
      </w:r>
      <w:r>
        <w:t>lack of regulations created the opportunities for predatory accumulation.</w:t>
      </w:r>
      <w:r>
        <w:rPr>
          <w:rStyle w:val="FootnoteReference"/>
        </w:rPr>
        <w:footnoteReference w:id="153"/>
      </w:r>
    </w:p>
    <w:p w14:paraId="2FFC6E31" w14:textId="77777777" w:rsidR="0060559B" w:rsidRDefault="0060559B" w:rsidP="0060559B"/>
    <w:p w14:paraId="021C134C" w14:textId="6D03DF10" w:rsidR="0060559B" w:rsidRDefault="0060559B" w:rsidP="0060559B">
      <w:r>
        <w:t xml:space="preserve">In their study of the development of urban planning in Zagreb, </w:t>
      </w:r>
      <w:proofErr w:type="spellStart"/>
      <w:r>
        <w:t>Branko</w:t>
      </w:r>
      <w:proofErr w:type="spellEnd"/>
      <w:r>
        <w:t xml:space="preserve"> </w:t>
      </w:r>
      <w:proofErr w:type="spellStart"/>
      <w:r>
        <w:t>Cavrić</w:t>
      </w:r>
      <w:proofErr w:type="spellEnd"/>
      <w:r>
        <w:t xml:space="preserve"> and </w:t>
      </w:r>
      <w:proofErr w:type="spellStart"/>
      <w:r>
        <w:t>Zorica</w:t>
      </w:r>
      <w:proofErr w:type="spellEnd"/>
      <w:r>
        <w:t xml:space="preserve"> </w:t>
      </w:r>
      <w:proofErr w:type="spellStart"/>
      <w:r>
        <w:t>Nedović-Budić</w:t>
      </w:r>
      <w:proofErr w:type="spellEnd"/>
      <w:r>
        <w:t xml:space="preserve"> conclude that ‘a</w:t>
      </w:r>
      <w:r w:rsidRPr="008971DA">
        <w:t xml:space="preserve">s a result of the overly flexible approach to planning and development, a lot of room remains in the system for land speculation, illegal construction, and environmental </w:t>
      </w:r>
      <w:r>
        <w:t>degradation’.</w:t>
      </w:r>
      <w:r>
        <w:rPr>
          <w:rStyle w:val="FootnoteReference"/>
        </w:rPr>
        <w:footnoteReference w:id="154"/>
      </w:r>
      <w:r>
        <w:t xml:space="preserve"> Tomislav Medak argues that the real estate market </w:t>
      </w:r>
      <w:r w:rsidR="00BD178B">
        <w:t xml:space="preserve">only </w:t>
      </w:r>
      <w:r>
        <w:t>escalated under the socialist-liberal-democrat coalition established in 2000, rather than under the previous nationalist governments:</w:t>
      </w:r>
    </w:p>
    <w:p w14:paraId="0A1CF55C" w14:textId="77777777" w:rsidR="0060559B" w:rsidRPr="000C4CAF" w:rsidRDefault="0060559B" w:rsidP="0060559B">
      <w:pPr>
        <w:pStyle w:val="Quote"/>
      </w:pPr>
      <w:r w:rsidRPr="009E692A">
        <w:t>In the early 2000</w:t>
      </w:r>
      <w:r>
        <w:t>’</w:t>
      </w:r>
      <w:r w:rsidRPr="009E692A">
        <w:t>s, as the natio</w:t>
      </w:r>
      <w:r>
        <w:t xml:space="preserve">nalists were demoted from power and a </w:t>
      </w:r>
      <w:proofErr w:type="gramStart"/>
      <w:r>
        <w:t>social-democrat</w:t>
      </w:r>
      <w:proofErr w:type="gramEnd"/>
      <w:r>
        <w:t xml:space="preserve"> led government</w:t>
      </w:r>
      <w:r w:rsidRPr="009E692A">
        <w:t xml:space="preserve"> came into power, some barriers to foreign investments</w:t>
      </w:r>
      <w:r>
        <w:t xml:space="preserve"> suddenly</w:t>
      </w:r>
      <w:r w:rsidRPr="009E692A">
        <w:t xml:space="preserve"> fell down. The Croatian banking system was bailed out in the end of the </w:t>
      </w:r>
      <w:r>
        <w:t>19</w:t>
      </w:r>
      <w:r w:rsidRPr="009E692A">
        <w:t>90’s, and then it was sold off to mostly Italian and Austrian banks. Then, the money started to roll in and the building boom started.</w:t>
      </w:r>
      <w:r>
        <w:t xml:space="preserve"> The building boom was predating on spatial recourses left</w:t>
      </w:r>
      <w:r w:rsidRPr="009E692A">
        <w:t xml:space="preserve"> disused after the privatization in the </w:t>
      </w:r>
      <w:r>
        <w:t>19</w:t>
      </w:r>
      <w:r w:rsidRPr="009E692A">
        <w:t>90’s.</w:t>
      </w:r>
      <w:r>
        <w:rPr>
          <w:rStyle w:val="FootnoteReference"/>
        </w:rPr>
        <w:footnoteReference w:id="155"/>
      </w:r>
    </w:p>
    <w:p w14:paraId="13FD82BC" w14:textId="77777777" w:rsidR="0060559B" w:rsidRDefault="0060559B" w:rsidP="0060559B">
      <w:pPr>
        <w:rPr>
          <w:lang w:eastAsia="en-GB"/>
        </w:rPr>
      </w:pPr>
    </w:p>
    <w:p w14:paraId="7F8D30E0" w14:textId="3BA53AED" w:rsidR="0060559B" w:rsidRDefault="0060559B" w:rsidP="0060559B">
      <w:pPr>
        <w:rPr>
          <w:rFonts w:cstheme="minorHAnsi"/>
          <w:color w:val="000000"/>
        </w:rPr>
      </w:pPr>
      <w:r>
        <w:rPr>
          <w:lang w:eastAsia="en-GB"/>
        </w:rPr>
        <w:t xml:space="preserve">Two discussions from independent cultures that informed this rise </w:t>
      </w:r>
      <w:r w:rsidR="00977ABF">
        <w:rPr>
          <w:lang w:eastAsia="en-GB"/>
        </w:rPr>
        <w:t xml:space="preserve">emerged around </w:t>
      </w:r>
      <w:r>
        <w:rPr>
          <w:lang w:eastAsia="en-GB"/>
        </w:rPr>
        <w:t>2010 and 2011, centering around the notions of ‘gentrification’ and ‘commons’.</w:t>
      </w:r>
      <w:r>
        <w:rPr>
          <w:rFonts w:cstheme="minorHAnsi"/>
          <w:color w:val="000000"/>
        </w:rPr>
        <w:t xml:space="preserve"> Ana </w:t>
      </w:r>
      <w:proofErr w:type="spellStart"/>
      <w:r>
        <w:rPr>
          <w:rFonts w:cstheme="minorHAnsi"/>
          <w:color w:val="000000"/>
        </w:rPr>
        <w:t>Kutleša</w:t>
      </w:r>
      <w:proofErr w:type="spellEnd"/>
      <w:r w:rsidR="00BD178B">
        <w:rPr>
          <w:rFonts w:cstheme="minorHAnsi"/>
          <w:color w:val="000000"/>
        </w:rPr>
        <w:t xml:space="preserve"> from</w:t>
      </w:r>
      <w:r>
        <w:rPr>
          <w:rFonts w:cstheme="minorHAnsi"/>
          <w:color w:val="000000"/>
        </w:rPr>
        <w:t xml:space="preserve"> BLOK explained that gentrification </w:t>
      </w:r>
      <w:r w:rsidR="00BD178B">
        <w:rPr>
          <w:rFonts w:cstheme="minorHAnsi"/>
          <w:color w:val="000000"/>
        </w:rPr>
        <w:t xml:space="preserve">became </w:t>
      </w:r>
      <w:r>
        <w:rPr>
          <w:rFonts w:cstheme="minorHAnsi"/>
          <w:color w:val="000000"/>
        </w:rPr>
        <w:t>a</w:t>
      </w:r>
      <w:r w:rsidR="00BD178B">
        <w:rPr>
          <w:rFonts w:cstheme="minorHAnsi"/>
          <w:color w:val="000000"/>
        </w:rPr>
        <w:t xml:space="preserve"> frequent</w:t>
      </w:r>
      <w:r>
        <w:rPr>
          <w:rFonts w:cstheme="minorHAnsi"/>
          <w:color w:val="000000"/>
        </w:rPr>
        <w:t xml:space="preserve"> buzzword within and beyond independent cultures:</w:t>
      </w:r>
    </w:p>
    <w:p w14:paraId="6698FEBA" w14:textId="1E356D35" w:rsidR="0060559B" w:rsidRDefault="0060559B" w:rsidP="0060559B">
      <w:pPr>
        <w:pStyle w:val="Quote"/>
      </w:pPr>
      <w:r>
        <w:lastRenderedPageBreak/>
        <w:t xml:space="preserve">We felt the need to reflect on this process. Although in Croatia gentrification is very different from that in Western countries, because of the legacy of socialism and different distributions </w:t>
      </w:r>
      <w:r w:rsidR="00BD178B">
        <w:t xml:space="preserve">of </w:t>
      </w:r>
      <w:r>
        <w:t>property and wealth, […] we also have to be aware that art, as part of economic processes, can be misused, especially in the case of public space management.</w:t>
      </w:r>
      <w:r>
        <w:rPr>
          <w:rStyle w:val="FootnoteReference"/>
          <w:rFonts w:cstheme="minorHAnsi"/>
          <w:color w:val="000000"/>
        </w:rPr>
        <w:footnoteReference w:id="156"/>
      </w:r>
    </w:p>
    <w:p w14:paraId="1671216E" w14:textId="03743027" w:rsidR="0060559B" w:rsidRDefault="0060559B" w:rsidP="0060559B">
      <w:r>
        <w:rPr>
          <w:lang w:eastAsia="en-GB"/>
        </w:rPr>
        <w:t xml:space="preserve">Thus, independent cultures </w:t>
      </w:r>
      <w:r w:rsidR="00BD178B">
        <w:rPr>
          <w:lang w:eastAsia="en-GB"/>
        </w:rPr>
        <w:t>were a fundamental contributor to</w:t>
      </w:r>
      <w:r>
        <w:rPr>
          <w:lang w:eastAsia="en-GB"/>
        </w:rPr>
        <w:t xml:space="preserve"> </w:t>
      </w:r>
      <w:r>
        <w:rPr>
          <w:rFonts w:cstheme="minorHAnsi"/>
          <w:color w:val="000000"/>
        </w:rPr>
        <w:t>the anti-gentrification movement</w:t>
      </w:r>
      <w:r w:rsidR="00BD178B">
        <w:rPr>
          <w:rFonts w:cstheme="minorHAnsi"/>
          <w:color w:val="000000"/>
        </w:rPr>
        <w:t>.</w:t>
      </w:r>
      <w:r>
        <w:rPr>
          <w:rFonts w:cstheme="minorHAnsi"/>
          <w:color w:val="000000"/>
        </w:rPr>
        <w:t xml:space="preserve"> </w:t>
      </w:r>
      <w:r w:rsidR="00BD178B">
        <w:rPr>
          <w:rFonts w:cstheme="minorHAnsi"/>
          <w:color w:val="000000"/>
        </w:rPr>
        <w:t xml:space="preserve">This </w:t>
      </w:r>
      <w:r>
        <w:rPr>
          <w:rFonts w:cstheme="minorHAnsi"/>
          <w:color w:val="000000"/>
        </w:rPr>
        <w:t xml:space="preserve">crystalized </w:t>
      </w:r>
      <w:r>
        <w:t>in 2006, when the then-informal platform organization Right to the City was established.</w:t>
      </w:r>
    </w:p>
    <w:p w14:paraId="0D1C361B" w14:textId="77777777" w:rsidR="0060559B" w:rsidRDefault="0060559B" w:rsidP="0060559B">
      <w:pPr>
        <w:rPr>
          <w:rFonts w:cstheme="minorHAnsi"/>
          <w:color w:val="000000"/>
        </w:rPr>
      </w:pPr>
    </w:p>
    <w:p w14:paraId="0E5465AE" w14:textId="266E5B74" w:rsidR="0060559B" w:rsidRDefault="0060559B" w:rsidP="0060559B">
      <w:pPr>
        <w:rPr>
          <w:lang w:eastAsia="en-GB"/>
        </w:rPr>
      </w:pPr>
      <w:r>
        <w:rPr>
          <w:rFonts w:cstheme="minorHAnsi"/>
          <w:color w:val="000000"/>
        </w:rPr>
        <w:t>This string of events not only change</w:t>
      </w:r>
      <w:r w:rsidR="00BD178B">
        <w:rPr>
          <w:rFonts w:cstheme="minorHAnsi"/>
          <w:color w:val="000000"/>
        </w:rPr>
        <w:t>d</w:t>
      </w:r>
      <w:r>
        <w:rPr>
          <w:rFonts w:cstheme="minorHAnsi"/>
          <w:color w:val="000000"/>
        </w:rPr>
        <w:t xml:space="preserve"> the public discourse</w:t>
      </w:r>
      <w:r w:rsidR="00BD178B">
        <w:rPr>
          <w:rFonts w:cstheme="minorHAnsi"/>
          <w:color w:val="000000"/>
        </w:rPr>
        <w:t>,</w:t>
      </w:r>
      <w:r>
        <w:rPr>
          <w:rFonts w:cstheme="minorHAnsi"/>
          <w:color w:val="000000"/>
        </w:rPr>
        <w:t xml:space="preserve"> but also altered the make-up of independent cultures. </w:t>
      </w:r>
      <w:r>
        <w:rPr>
          <w:lang w:eastAsia="en-GB"/>
        </w:rPr>
        <w:t xml:space="preserve">With the co-establishment of this organization inspired by Henri Lefebvre, </w:t>
      </w:r>
      <w:r>
        <w:rPr>
          <w:rFonts w:cstheme="minorHAnsi"/>
          <w:color w:val="000000"/>
        </w:rPr>
        <w:t>‘the first proper, big social movement in Croatia to take people to demonstrate on the streets’ was born.</w:t>
      </w:r>
      <w:r>
        <w:rPr>
          <w:rStyle w:val="FootnoteReference"/>
          <w:rFonts w:cstheme="minorHAnsi"/>
          <w:color w:val="000000"/>
        </w:rPr>
        <w:footnoteReference w:id="157"/>
      </w:r>
      <w:r>
        <w:rPr>
          <w:rFonts w:cstheme="minorHAnsi"/>
          <w:color w:val="000000"/>
        </w:rPr>
        <w:t xml:space="preserve"> </w:t>
      </w:r>
      <w:r w:rsidR="00AF3301">
        <w:rPr>
          <w:lang w:eastAsia="en-GB"/>
        </w:rPr>
        <w:t>I</w:t>
      </w:r>
      <w:r>
        <w:rPr>
          <w:lang w:eastAsia="en-GB"/>
        </w:rPr>
        <w:t>ndependent cultur</w:t>
      </w:r>
      <w:r w:rsidR="00AF3301">
        <w:rPr>
          <w:lang w:eastAsia="en-GB"/>
        </w:rPr>
        <w:t>al actors</w:t>
      </w:r>
      <w:r>
        <w:rPr>
          <w:lang w:eastAsia="en-GB"/>
        </w:rPr>
        <w:t xml:space="preserve"> claimed a direct political voice</w:t>
      </w:r>
      <w:r w:rsidR="00AF3301">
        <w:rPr>
          <w:lang w:eastAsia="en-GB"/>
        </w:rPr>
        <w:t xml:space="preserve"> and</w:t>
      </w:r>
      <w:r>
        <w:rPr>
          <w:lang w:eastAsia="en-GB"/>
        </w:rPr>
        <w:t xml:space="preserve"> agency in a </w:t>
      </w:r>
      <w:r w:rsidR="00977ABF">
        <w:rPr>
          <w:lang w:eastAsia="en-GB"/>
        </w:rPr>
        <w:t>primarily</w:t>
      </w:r>
      <w:r>
        <w:rPr>
          <w:lang w:eastAsia="en-GB"/>
        </w:rPr>
        <w:t xml:space="preserve"> political struggle. No longer a subject to the rule of the governments, independent cultures became a counter-subject with emancipatory, utopian, and prefigurative imaginations.</w:t>
      </w:r>
    </w:p>
    <w:p w14:paraId="56CD7CB5" w14:textId="77777777" w:rsidR="0060559B" w:rsidRDefault="0060559B" w:rsidP="0060559B"/>
    <w:p w14:paraId="243603F2" w14:textId="151A3C28" w:rsidR="0060559B" w:rsidRPr="00E302F7" w:rsidRDefault="00AF3301" w:rsidP="0060559B">
      <w:pPr>
        <w:rPr>
          <w:lang w:eastAsia="en-GB"/>
        </w:rPr>
      </w:pPr>
      <w:r>
        <w:t xml:space="preserve">In order to fight privatization and enclosure, </w:t>
      </w:r>
      <w:r w:rsidR="0060559B">
        <w:t xml:space="preserve">Right to the City </w:t>
      </w:r>
      <w:r>
        <w:t>used the narrative of the (urban) commons to connect</w:t>
      </w:r>
      <w:r w:rsidR="0060559B">
        <w:t xml:space="preserve"> actors from the independent cultural scene to environmental activists and youth organizations.</w:t>
      </w:r>
      <w:r w:rsidR="0060559B">
        <w:rPr>
          <w:rStyle w:val="FootnoteReference"/>
        </w:rPr>
        <w:footnoteReference w:id="158"/>
      </w:r>
      <w:r w:rsidR="0060559B">
        <w:t xml:space="preserve"> Tomislav </w:t>
      </w:r>
      <w:proofErr w:type="spellStart"/>
      <w:r w:rsidR="0060559B">
        <w:t>Tomašević</w:t>
      </w:r>
      <w:proofErr w:type="spellEnd"/>
      <w:r w:rsidR="0060559B">
        <w:t>, who works at the Zagreb-based Institute of Political Ecology, remarked that these different sectors, now coming together in action, ‘had different methods: Green Action was focused on civil disobedience and public actions, while independent culture used performances. In the Right to the City-campaign, we combined the two’</w:t>
      </w:r>
      <w:r>
        <w:t>.</w:t>
      </w:r>
      <w:r w:rsidR="0060559B">
        <w:rPr>
          <w:rStyle w:val="FootnoteReference"/>
        </w:rPr>
        <w:footnoteReference w:id="159"/>
      </w:r>
      <w:r w:rsidR="0060559B">
        <w:t xml:space="preserve"> </w:t>
      </w:r>
      <w:r w:rsidR="0060559B">
        <w:rPr>
          <w:lang w:eastAsia="en-GB"/>
        </w:rPr>
        <w:t>Some of these early actions included the distribution of</w:t>
      </w:r>
      <w:r w:rsidR="0060559B" w:rsidRPr="00B07B17">
        <w:rPr>
          <w:lang w:eastAsia="en-GB"/>
        </w:rPr>
        <w:t xml:space="preserve"> billboard advertisements showing abandoned land-mark properties with the text ‘clearance sale’</w:t>
      </w:r>
      <w:r>
        <w:rPr>
          <w:lang w:eastAsia="en-GB"/>
        </w:rPr>
        <w:t>. This</w:t>
      </w:r>
      <w:r w:rsidR="0060559B">
        <w:rPr>
          <w:lang w:eastAsia="en-GB"/>
        </w:rPr>
        <w:t xml:space="preserve"> dr</w:t>
      </w:r>
      <w:r>
        <w:rPr>
          <w:lang w:eastAsia="en-GB"/>
        </w:rPr>
        <w:t>e</w:t>
      </w:r>
      <w:r w:rsidR="0060559B">
        <w:rPr>
          <w:lang w:eastAsia="en-GB"/>
        </w:rPr>
        <w:t xml:space="preserve">w attention </w:t>
      </w:r>
      <w:r>
        <w:rPr>
          <w:lang w:eastAsia="en-GB"/>
        </w:rPr>
        <w:t xml:space="preserve">to </w:t>
      </w:r>
      <w:r w:rsidR="0060559B">
        <w:rPr>
          <w:lang w:eastAsia="en-GB"/>
        </w:rPr>
        <w:t>many properties, mostly industrial heritage</w:t>
      </w:r>
      <w:r>
        <w:rPr>
          <w:lang w:eastAsia="en-GB"/>
        </w:rPr>
        <w:t xml:space="preserve"> landmarks, that were</w:t>
      </w:r>
      <w:r w:rsidR="0060559B">
        <w:rPr>
          <w:lang w:eastAsia="en-GB"/>
        </w:rPr>
        <w:t xml:space="preserve"> left unused until redevelopment investors step</w:t>
      </w:r>
      <w:r>
        <w:rPr>
          <w:lang w:eastAsia="en-GB"/>
        </w:rPr>
        <w:t>ped</w:t>
      </w:r>
      <w:r w:rsidR="0060559B">
        <w:rPr>
          <w:lang w:eastAsia="en-GB"/>
        </w:rPr>
        <w:t xml:space="preserve"> in</w:t>
      </w:r>
      <w:r w:rsidR="0060559B" w:rsidRPr="00B07B17">
        <w:rPr>
          <w:lang w:eastAsia="en-GB"/>
        </w:rPr>
        <w:t>.</w:t>
      </w:r>
      <w:r w:rsidR="0060559B">
        <w:rPr>
          <w:lang w:eastAsia="en-GB"/>
        </w:rPr>
        <w:t xml:space="preserve"> </w:t>
      </w:r>
      <w:r w:rsidR="0060559B">
        <w:rPr>
          <w:rFonts w:cstheme="minorHAnsi"/>
          <w:color w:val="000000"/>
        </w:rPr>
        <w:t xml:space="preserve">Over the course of years, </w:t>
      </w:r>
      <w:proofErr w:type="gramStart"/>
      <w:r w:rsidR="0060559B">
        <w:rPr>
          <w:rFonts w:cstheme="minorHAnsi"/>
          <w:color w:val="000000"/>
        </w:rPr>
        <w:t>Right</w:t>
      </w:r>
      <w:proofErr w:type="gramEnd"/>
      <w:r w:rsidR="0060559B">
        <w:rPr>
          <w:rFonts w:cstheme="minorHAnsi"/>
          <w:color w:val="000000"/>
        </w:rPr>
        <w:t xml:space="preserve"> to the City grew in size and power. </w:t>
      </w:r>
      <w:r w:rsidR="0060559B" w:rsidRPr="00B07B17">
        <w:rPr>
          <w:lang w:eastAsia="en-GB"/>
        </w:rPr>
        <w:t>The</w:t>
      </w:r>
      <w:r w:rsidR="0060559B">
        <w:rPr>
          <w:lang w:eastAsia="en-GB"/>
        </w:rPr>
        <w:t xml:space="preserve"> movement’s</w:t>
      </w:r>
      <w:r w:rsidR="0060559B" w:rsidRPr="00B07B17">
        <w:rPr>
          <w:lang w:eastAsia="en-GB"/>
        </w:rPr>
        <w:t xml:space="preserve"> humorous actions </w:t>
      </w:r>
      <w:r w:rsidR="0060559B">
        <w:rPr>
          <w:lang w:eastAsia="en-GB"/>
        </w:rPr>
        <w:t>mobilized significant</w:t>
      </w:r>
      <w:r w:rsidR="0060559B" w:rsidRPr="00B07B17">
        <w:rPr>
          <w:lang w:eastAsia="en-GB"/>
        </w:rPr>
        <w:t xml:space="preserve"> civil resistance</w:t>
      </w:r>
      <w:r w:rsidR="0060559B">
        <w:rPr>
          <w:lang w:eastAsia="en-GB"/>
        </w:rPr>
        <w:t xml:space="preserve"> </w:t>
      </w:r>
      <w:r w:rsidR="0060559B">
        <w:rPr>
          <w:lang w:eastAsia="en-GB"/>
        </w:rPr>
        <w:lastRenderedPageBreak/>
        <w:t>involving thousands of people</w:t>
      </w:r>
      <w:r w:rsidR="0060559B" w:rsidRPr="00B07B17">
        <w:rPr>
          <w:lang w:eastAsia="en-GB"/>
        </w:rPr>
        <w:t xml:space="preserve"> and </w:t>
      </w:r>
      <w:r w:rsidR="0060559B">
        <w:rPr>
          <w:lang w:eastAsia="en-GB"/>
        </w:rPr>
        <w:t>finally</w:t>
      </w:r>
      <w:r w:rsidR="0060559B" w:rsidRPr="00B07B17">
        <w:rPr>
          <w:lang w:eastAsia="en-GB"/>
        </w:rPr>
        <w:t xml:space="preserve"> caused the government to </w:t>
      </w:r>
      <w:r>
        <w:rPr>
          <w:lang w:eastAsia="en-GB"/>
        </w:rPr>
        <w:t>succumb</w:t>
      </w:r>
      <w:r w:rsidR="0060559B" w:rsidRPr="00B07B17">
        <w:rPr>
          <w:lang w:eastAsia="en-GB"/>
        </w:rPr>
        <w:t xml:space="preserve"> in a number of cases.</w:t>
      </w:r>
      <w:r w:rsidR="0060559B">
        <w:rPr>
          <w:rStyle w:val="FootnoteReference"/>
          <w:lang w:eastAsia="en-GB"/>
        </w:rPr>
        <w:footnoteReference w:id="160"/>
      </w:r>
      <w:r w:rsidR="0060559B">
        <w:rPr>
          <w:lang w:eastAsia="en-GB"/>
        </w:rPr>
        <w:t xml:space="preserve"> </w:t>
      </w:r>
    </w:p>
    <w:p w14:paraId="47422CBC" w14:textId="77777777" w:rsidR="0060559B" w:rsidRDefault="0060559B" w:rsidP="0060559B">
      <w:pPr>
        <w:ind w:firstLine="720"/>
        <w:rPr>
          <w:lang w:eastAsia="en-GB"/>
        </w:rPr>
      </w:pPr>
    </w:p>
    <w:p w14:paraId="50BB0F9F" w14:textId="7D3E05BF" w:rsidR="0060559B" w:rsidRPr="00A220FF" w:rsidRDefault="00AB6E25" w:rsidP="0060559B">
      <w:pPr>
        <w:pStyle w:val="Heading3"/>
        <w:rPr>
          <w:lang w:eastAsia="en-GB"/>
        </w:rPr>
      </w:pPr>
      <w:bookmarkStart w:id="21" w:name="_Toc10724255"/>
      <w:r>
        <w:rPr>
          <w:lang w:eastAsia="en-GB"/>
        </w:rPr>
        <w:t xml:space="preserve">1.5.2. </w:t>
      </w:r>
      <w:r w:rsidR="0060559B" w:rsidRPr="00572EAD">
        <w:rPr>
          <w:lang w:eastAsia="en-GB"/>
        </w:rPr>
        <w:t xml:space="preserve">A Bottom-Up Approach to Cultural </w:t>
      </w:r>
      <w:proofErr w:type="gramStart"/>
      <w:r w:rsidR="0060559B" w:rsidRPr="00572EAD">
        <w:rPr>
          <w:lang w:eastAsia="en-GB"/>
        </w:rPr>
        <w:t>Policy-Making</w:t>
      </w:r>
      <w:bookmarkEnd w:id="21"/>
      <w:proofErr w:type="gramEnd"/>
    </w:p>
    <w:p w14:paraId="3353331C" w14:textId="35373E00" w:rsidR="0060559B" w:rsidRDefault="00AF3301" w:rsidP="0060559B">
      <w:r>
        <w:t>T</w:t>
      </w:r>
      <w:r w:rsidR="0060559B">
        <w:t xml:space="preserve">he best </w:t>
      </w:r>
      <w:r>
        <w:t xml:space="preserve">written </w:t>
      </w:r>
      <w:r w:rsidR="0060559B">
        <w:t>example of independent cultures’ prefigurative aspirations is</w:t>
      </w:r>
      <w:r>
        <w:t xml:space="preserve"> </w:t>
      </w:r>
      <w:proofErr w:type="spellStart"/>
      <w:r w:rsidR="0060559B">
        <w:t>Clubture’s</w:t>
      </w:r>
      <w:proofErr w:type="spellEnd"/>
      <w:r w:rsidR="0060559B">
        <w:t xml:space="preserve"> publication </w:t>
      </w:r>
      <w:r w:rsidR="0060559B">
        <w:rPr>
          <w:i/>
        </w:rPr>
        <w:t xml:space="preserve">A Bottom-Up Approach to Cultural </w:t>
      </w:r>
      <w:proofErr w:type="gramStart"/>
      <w:r w:rsidR="0060559B">
        <w:rPr>
          <w:i/>
        </w:rPr>
        <w:t>Policy-Making</w:t>
      </w:r>
      <w:proofErr w:type="gramEnd"/>
      <w:r w:rsidR="0060559B">
        <w:rPr>
          <w:i/>
        </w:rPr>
        <w:t xml:space="preserve">: Independent Culture and New Collaborative Practices in Croatia </w:t>
      </w:r>
      <w:r w:rsidR="0060559B">
        <w:t xml:space="preserve">(2007). In this volume, </w:t>
      </w:r>
      <w:proofErr w:type="spellStart"/>
      <w:r w:rsidR="0060559B">
        <w:t>Emina</w:t>
      </w:r>
      <w:proofErr w:type="spellEnd"/>
      <w:r w:rsidR="0060559B">
        <w:t xml:space="preserve"> </w:t>
      </w:r>
      <w:proofErr w:type="spellStart"/>
      <w:r w:rsidR="0060559B">
        <w:t>Višnić</w:t>
      </w:r>
      <w:proofErr w:type="spellEnd"/>
      <w:r w:rsidR="0060559B">
        <w:t xml:space="preserve"> formulated the first formal definition of i</w:t>
      </w:r>
      <w:r w:rsidR="0060559B" w:rsidRPr="00F653B4">
        <w:t>nde</w:t>
      </w:r>
      <w:r w:rsidR="0060559B">
        <w:t>pendent culture in English:</w:t>
      </w:r>
    </w:p>
    <w:p w14:paraId="19DC85AD" w14:textId="77777777" w:rsidR="0060559B" w:rsidRDefault="0060559B" w:rsidP="0060559B">
      <w:pPr>
        <w:pStyle w:val="Quote"/>
      </w:pPr>
      <w:r>
        <w:t>A</w:t>
      </w:r>
      <w:r w:rsidRPr="00F653B4">
        <w:t xml:space="preserve">ll those </w:t>
      </w:r>
      <w:proofErr w:type="spellStart"/>
      <w:r w:rsidRPr="00F653B4">
        <w:t>organisations</w:t>
      </w:r>
      <w:proofErr w:type="spellEnd"/>
      <w:r w:rsidRPr="00F653B4">
        <w:t xml:space="preserve"> that (a) have not been set up by the state or by other external </w:t>
      </w:r>
      <w:proofErr w:type="spellStart"/>
      <w:r w:rsidRPr="00F653B4">
        <w:t>organisations</w:t>
      </w:r>
      <w:proofErr w:type="spellEnd"/>
      <w:r w:rsidRPr="00F653B4">
        <w:t xml:space="preserve"> but have established themselves; (b) that independently decide on their </w:t>
      </w:r>
      <w:proofErr w:type="spellStart"/>
      <w:r w:rsidRPr="00F653B4">
        <w:t>organisational</w:t>
      </w:r>
      <w:proofErr w:type="spellEnd"/>
      <w:r w:rsidRPr="00F653B4">
        <w:t xml:space="preserve"> structures, bodies and processes of decision-making and management; and (c) that depend neither on the state or any other entity for their </w:t>
      </w:r>
      <w:proofErr w:type="spellStart"/>
      <w:r w:rsidRPr="00F653B4">
        <w:t>programme</w:t>
      </w:r>
      <w:proofErr w:type="spellEnd"/>
      <w:r w:rsidRPr="00F653B4">
        <w:t xml:space="preserve"> of content or finances.</w:t>
      </w:r>
      <w:r>
        <w:rPr>
          <w:rStyle w:val="FootnoteReference"/>
        </w:rPr>
        <w:footnoteReference w:id="161"/>
      </w:r>
    </w:p>
    <w:p w14:paraId="3C0102C8" w14:textId="77777777" w:rsidR="0060559B" w:rsidRDefault="0060559B" w:rsidP="0060559B"/>
    <w:p w14:paraId="0DD490B2" w14:textId="725ABDE9" w:rsidR="0060559B" w:rsidRDefault="0060559B" w:rsidP="0060559B">
      <w:r>
        <w:t xml:space="preserve">It is interesting to note that this formal definition probably did apply to most independent cultural organizations back in 2007 (this is something I can’t tell for certain), but by now hardly any cultural organization is financially independent </w:t>
      </w:r>
      <w:r w:rsidR="00AF3301">
        <w:t xml:space="preserve">from </w:t>
      </w:r>
      <w:r>
        <w:t xml:space="preserve">the state – let alone of ‘any other entity’. Also note that this sounds a lot like a definition of entrepreneurship: to make something </w:t>
      </w:r>
      <w:r w:rsidR="00F355EF">
        <w:t xml:space="preserve">up </w:t>
      </w:r>
      <w:r>
        <w:t xml:space="preserve">on one’s own initiative, effort, and risk. Maybe, </w:t>
      </w:r>
      <w:proofErr w:type="spellStart"/>
      <w:r>
        <w:t>Višnić’s</w:t>
      </w:r>
      <w:proofErr w:type="spellEnd"/>
      <w:r>
        <w:t xml:space="preserve"> definition </w:t>
      </w:r>
      <w:r w:rsidR="00F355EF">
        <w:t xml:space="preserve">is more applicable </w:t>
      </w:r>
      <w:r>
        <w:t>to companies than to independent cultural organizations. In any case, its logic is a prime example of what Julia Kristeva would call ‘entrepreneurial freedom’.</w:t>
      </w:r>
      <w:r>
        <w:rPr>
          <w:rStyle w:val="FootnoteReference"/>
        </w:rPr>
        <w:footnoteReference w:id="162"/>
      </w:r>
    </w:p>
    <w:p w14:paraId="2EBFAE91" w14:textId="77777777" w:rsidR="0060559B" w:rsidRDefault="0060559B" w:rsidP="0060559B"/>
    <w:p w14:paraId="0A98C978" w14:textId="1257608D" w:rsidR="0060559B" w:rsidRDefault="00614FD0" w:rsidP="0060559B">
      <w:r>
        <w:t xml:space="preserve">It becomes clear why this entrepreneurial attitude in independent cultures was supposedly of import to the entire cultural system further </w:t>
      </w:r>
      <w:r w:rsidR="0060559B">
        <w:t xml:space="preserve">on in </w:t>
      </w:r>
      <w:r w:rsidR="0060559B">
        <w:rPr>
          <w:i/>
        </w:rPr>
        <w:t xml:space="preserve">A Bottom-Up Approach to Cultural </w:t>
      </w:r>
      <w:proofErr w:type="gramStart"/>
      <w:r w:rsidR="0060559B">
        <w:rPr>
          <w:i/>
        </w:rPr>
        <w:t>Policy-Making</w:t>
      </w:r>
      <w:proofErr w:type="gramEnd"/>
      <w:r>
        <w:t>.</w:t>
      </w:r>
      <w:r w:rsidR="0060559B">
        <w:t xml:space="preserve"> A</w:t>
      </w:r>
      <w:r w:rsidR="0060559B" w:rsidRPr="00F653B4">
        <w:t>lthough the political and social reality in Croatia</w:t>
      </w:r>
      <w:r>
        <w:t xml:space="preserve"> </w:t>
      </w:r>
      <w:r w:rsidRPr="00F653B4">
        <w:t xml:space="preserve">has been characterized by a rapid </w:t>
      </w:r>
      <w:r w:rsidRPr="00F653B4">
        <w:lastRenderedPageBreak/>
        <w:t>political and economic transition</w:t>
      </w:r>
      <w:r>
        <w:t xml:space="preserve"> after 1991</w:t>
      </w:r>
      <w:r w:rsidR="0060559B" w:rsidRPr="00F653B4">
        <w:t xml:space="preserve">, as </w:t>
      </w:r>
      <w:r>
        <w:t xml:space="preserve">is the case </w:t>
      </w:r>
      <w:r w:rsidR="0060559B" w:rsidRPr="00F653B4">
        <w:t xml:space="preserve">in most post-socialist countries, </w:t>
      </w:r>
      <w:proofErr w:type="spellStart"/>
      <w:r w:rsidR="0060559B">
        <w:t>Višnić</w:t>
      </w:r>
      <w:proofErr w:type="spellEnd"/>
      <w:r w:rsidR="0060559B">
        <w:t xml:space="preserve"> argues</w:t>
      </w:r>
      <w:r>
        <w:t xml:space="preserve"> that</w:t>
      </w:r>
      <w:r w:rsidRPr="00F653B4">
        <w:t xml:space="preserve"> </w:t>
      </w:r>
      <w:r w:rsidR="0060559B" w:rsidRPr="00F653B4">
        <w:t>this is not the case for the</w:t>
      </w:r>
      <w:r w:rsidR="0060559B">
        <w:t xml:space="preserve"> institutional</w:t>
      </w:r>
      <w:r w:rsidR="0060559B" w:rsidRPr="00F653B4">
        <w:t xml:space="preserve"> cultural </w:t>
      </w:r>
      <w:r w:rsidR="0060559B">
        <w:t>system:</w:t>
      </w:r>
      <w:r w:rsidR="0060559B" w:rsidRPr="00F653B4">
        <w:t xml:space="preserve"> ‘Even today, it functions, more or less, in accordance with </w:t>
      </w:r>
      <w:proofErr w:type="spellStart"/>
      <w:r w:rsidR="0060559B" w:rsidRPr="00F653B4">
        <w:t>out-dated</w:t>
      </w:r>
      <w:proofErr w:type="spellEnd"/>
      <w:r w:rsidR="0060559B" w:rsidRPr="00F653B4">
        <w:t xml:space="preserve"> and inadequate principles inherited from a previous era’</w:t>
      </w:r>
      <w:r>
        <w:t>.</w:t>
      </w:r>
      <w:r w:rsidR="0060559B">
        <w:rPr>
          <w:rStyle w:val="FootnoteReference"/>
        </w:rPr>
        <w:footnoteReference w:id="163"/>
      </w:r>
      <w:r w:rsidR="0060559B">
        <w:t xml:space="preserve"> The basic argument in this text is that a post-socialist transition is therefore still necessary in </w:t>
      </w:r>
      <w:r>
        <w:t>cultural</w:t>
      </w:r>
      <w:r w:rsidR="0060559B">
        <w:t xml:space="preserve"> institutions, and that independent culture should be considered a prefiguration of the post-transitional institutional condition.</w:t>
      </w:r>
    </w:p>
    <w:p w14:paraId="2275BD70" w14:textId="77777777" w:rsidR="0060559B" w:rsidRDefault="0060559B" w:rsidP="0060559B"/>
    <w:p w14:paraId="19F1380C" w14:textId="4C754163" w:rsidR="0060559B" w:rsidRDefault="0060559B" w:rsidP="0060559B">
      <w:r>
        <w:t xml:space="preserve">In analyzing </w:t>
      </w:r>
      <w:r>
        <w:rPr>
          <w:i/>
        </w:rPr>
        <w:t xml:space="preserve">A Bottom-Up Approach to Cultural </w:t>
      </w:r>
      <w:proofErr w:type="gramStart"/>
      <w:r>
        <w:rPr>
          <w:i/>
        </w:rPr>
        <w:t>Policy-Making</w:t>
      </w:r>
      <w:proofErr w:type="gramEnd"/>
      <w:r>
        <w:t xml:space="preserve">, some problems of the prefigurative advocacy discourse become clear. It is true that the existence of the larger cultural institutions as well as some important organizational characteristics have remained unchanged since 1991. For instance, the directors of all major cultural institutions are directly appointed by political leaders on the national or municipal level. However, </w:t>
      </w:r>
      <w:proofErr w:type="spellStart"/>
      <w:r>
        <w:t>Višnić’s</w:t>
      </w:r>
      <w:proofErr w:type="spellEnd"/>
      <w:r>
        <w:t xml:space="preserve"> claim is problematic both on theoretical and historical level</w:t>
      </w:r>
      <w:r w:rsidR="00AF058E">
        <w:t>s</w:t>
      </w:r>
      <w:r>
        <w:t xml:space="preserve">. Theoretically, it uses the teleological argument of belated modernism that makes </w:t>
      </w:r>
      <w:proofErr w:type="spellStart"/>
      <w:r>
        <w:t>transitology</w:t>
      </w:r>
      <w:proofErr w:type="spellEnd"/>
      <w:r>
        <w:t xml:space="preserve"> so problematic. One could address the problems of institutional culture </w:t>
      </w:r>
      <w:r w:rsidR="00AF058E">
        <w:t xml:space="preserve">– </w:t>
      </w:r>
      <w:r>
        <w:t xml:space="preserve">and even argue for the necessity of institutional transformation </w:t>
      </w:r>
      <w:r w:rsidR="00AF058E">
        <w:t xml:space="preserve">– </w:t>
      </w:r>
      <w:r>
        <w:t>without assuming that the problems addressed stem from the fact that institutional culture is part-and-parcel of an old-fashioned system that was in hindsight defunct from the start. Moreover, it is incorrect that the Yugoslav cultural system has remained entirely intact. Even though the larger cultural institutions and their governance structures might have remained the same or similar, the people appointed within these institutions and the programmatic characteristics have changed significantly. Also, fringe or alternative spaces for cultural production facilitated by the system in Yugoslavia have been largely defunded and deinstitutionalised.</w:t>
      </w:r>
    </w:p>
    <w:p w14:paraId="55FFED57" w14:textId="77777777" w:rsidR="0060559B" w:rsidRDefault="0060559B" w:rsidP="0060559B"/>
    <w:p w14:paraId="5640F94C" w14:textId="4D4BBB68" w:rsidR="0060559B" w:rsidRDefault="0060559B" w:rsidP="0060559B">
      <w:r>
        <w:t xml:space="preserve">This is not to say that the prefigurative advocacy of independent cultures was unsuccessful. In 2011, the </w:t>
      </w:r>
      <w:proofErr w:type="spellStart"/>
      <w:r>
        <w:t>Kultura</w:t>
      </w:r>
      <w:proofErr w:type="spellEnd"/>
      <w:r>
        <w:t xml:space="preserve"> Nova Foundation was established by the national government of Croatia with the specific aim to fund independent cultures.</w:t>
      </w:r>
      <w:r w:rsidRPr="00FC19BA">
        <w:t xml:space="preserve"> </w:t>
      </w:r>
      <w:r>
        <w:t xml:space="preserve">According to its director </w:t>
      </w:r>
      <w:proofErr w:type="spellStart"/>
      <w:r>
        <w:t>Dea</w:t>
      </w:r>
      <w:proofErr w:type="spellEnd"/>
      <w:r>
        <w:t xml:space="preserve"> </w:t>
      </w:r>
      <w:proofErr w:type="spellStart"/>
      <w:r>
        <w:t>Vidović</w:t>
      </w:r>
      <w:proofErr w:type="spellEnd"/>
      <w:r>
        <w:t>, ‘</w:t>
      </w:r>
      <w:proofErr w:type="spellStart"/>
      <w:r w:rsidRPr="00C06FA2">
        <w:t>Kultura</w:t>
      </w:r>
      <w:proofErr w:type="spellEnd"/>
      <w:r w:rsidRPr="00C06FA2">
        <w:t xml:space="preserve"> Nova is definitely a result of successful advocacy processes led</w:t>
      </w:r>
      <w:r>
        <w:t xml:space="preserve"> by civil society organizations’.</w:t>
      </w:r>
      <w:r>
        <w:rPr>
          <w:rStyle w:val="FootnoteReference"/>
        </w:rPr>
        <w:footnoteReference w:id="164"/>
      </w:r>
      <w:r>
        <w:t xml:space="preserve"> It promotes participatory governance and the evaluation of art in terms of ‘positive social change’.</w:t>
      </w:r>
      <w:r>
        <w:rPr>
          <w:rStyle w:val="FootnoteReference"/>
        </w:rPr>
        <w:footnoteReference w:id="165"/>
      </w:r>
      <w:r>
        <w:t xml:space="preserve"> </w:t>
      </w:r>
      <w:proofErr w:type="spellStart"/>
      <w:r>
        <w:t>Vidović</w:t>
      </w:r>
      <w:proofErr w:type="spellEnd"/>
      <w:r>
        <w:t xml:space="preserve"> acknowledges that,</w:t>
      </w:r>
      <w:r w:rsidR="00AF058E">
        <w:t xml:space="preserve"> for pragmatic reasons, independent </w:t>
      </w:r>
      <w:r w:rsidR="00AF058E">
        <w:lastRenderedPageBreak/>
        <w:t xml:space="preserve">cultures </w:t>
      </w:r>
      <w:r>
        <w:t>embrac</w:t>
      </w:r>
      <w:r w:rsidR="00AF058E">
        <w:t>ed</w:t>
      </w:r>
      <w:r>
        <w:t xml:space="preserve"> these discourses,</w:t>
      </w:r>
      <w:r w:rsidR="00AF058E">
        <w:t xml:space="preserve"> and </w:t>
      </w:r>
      <w:r>
        <w:t>in general adopted neoliberal values.</w:t>
      </w:r>
      <w:r>
        <w:rPr>
          <w:rStyle w:val="FootnoteReference"/>
        </w:rPr>
        <w:footnoteReference w:id="166"/>
      </w:r>
      <w:r>
        <w:t xml:space="preserve"> </w:t>
      </w:r>
      <w:r w:rsidR="00AF058E">
        <w:t>However</w:t>
      </w:r>
      <w:r>
        <w:t xml:space="preserve">, since the retreat of the Soros Foundation, </w:t>
      </w:r>
      <w:proofErr w:type="spellStart"/>
      <w:r>
        <w:t>Kultura</w:t>
      </w:r>
      <w:proofErr w:type="spellEnd"/>
      <w:r>
        <w:t xml:space="preserve"> Nova is the only </w:t>
      </w:r>
      <w:r w:rsidR="00C53A65">
        <w:t xml:space="preserve">foundation </w:t>
      </w:r>
      <w:r>
        <w:t xml:space="preserve">that </w:t>
      </w:r>
      <w:r w:rsidR="00AF058E">
        <w:t>funds</w:t>
      </w:r>
      <w:r>
        <w:t xml:space="preserve"> independent cultural organizations </w:t>
      </w:r>
      <w:r w:rsidR="00324AB9">
        <w:t xml:space="preserve">on a structural basis </w:t>
      </w:r>
      <w:r>
        <w:t>and thereby relie</w:t>
      </w:r>
      <w:r w:rsidR="00AF058E">
        <w:t>ve</w:t>
      </w:r>
      <w:r>
        <w:t>s the general precarity of the scene</w:t>
      </w:r>
      <w:r w:rsidR="00AF058E">
        <w:t xml:space="preserve"> to a certain degree</w:t>
      </w:r>
      <w:r>
        <w:t>.</w:t>
      </w:r>
    </w:p>
    <w:p w14:paraId="15A8B885" w14:textId="77777777" w:rsidR="0060559B" w:rsidRDefault="0060559B" w:rsidP="0060559B">
      <w:pPr>
        <w:ind w:firstLine="720"/>
      </w:pPr>
    </w:p>
    <w:p w14:paraId="04BB8CFA" w14:textId="77777777" w:rsidR="0060559B" w:rsidRDefault="0060559B" w:rsidP="0060559B">
      <w:pPr>
        <w:spacing w:line="240" w:lineRule="auto"/>
      </w:pPr>
      <w:r>
        <w:rPr>
          <w:noProof/>
        </w:rPr>
        <w:lastRenderedPageBreak/>
        <w:drawing>
          <wp:inline distT="0" distB="0" distL="0" distR="0" wp14:anchorId="19105E19" wp14:editId="23F6A479">
            <wp:extent cx="5578997" cy="78256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13 at 12.02.43.png"/>
                    <pic:cNvPicPr/>
                  </pic:nvPicPr>
                  <pic:blipFill rotWithShape="1">
                    <a:blip r:embed="rId36">
                      <a:extLst>
                        <a:ext uri="{28A0092B-C50C-407E-A947-70E740481C1C}">
                          <a14:useLocalDpi xmlns:a14="http://schemas.microsoft.com/office/drawing/2010/main" val="0"/>
                        </a:ext>
                      </a:extLst>
                    </a:blip>
                    <a:srcRect r="1227"/>
                    <a:stretch/>
                  </pic:blipFill>
                  <pic:spPr bwMode="auto">
                    <a:xfrm>
                      <a:off x="0" y="0"/>
                      <a:ext cx="5579759" cy="7826691"/>
                    </a:xfrm>
                    <a:prstGeom prst="rect">
                      <a:avLst/>
                    </a:prstGeom>
                    <a:ln>
                      <a:noFill/>
                    </a:ln>
                    <a:extLst>
                      <a:ext uri="{53640926-AAD7-44D8-BBD7-CCE9431645EC}">
                        <a14:shadowObscured xmlns:a14="http://schemas.microsoft.com/office/drawing/2010/main"/>
                      </a:ext>
                    </a:extLst>
                  </pic:spPr>
                </pic:pic>
              </a:graphicData>
            </a:graphic>
          </wp:inline>
        </w:drawing>
      </w:r>
      <w:r>
        <w:br/>
        <w:t xml:space="preserve">The ‘plenum’ at the Faculty of Philosophy of the University of Zagreb in 2009, in </w:t>
      </w:r>
      <w:r>
        <w:rPr>
          <w:i/>
        </w:rPr>
        <w:t xml:space="preserve">The Occupation Cookbook: Or the Model of Occupation of the Faculty of Humanities and Social Sciences in Zagreb </w:t>
      </w:r>
      <w:r>
        <w:t xml:space="preserve">(New York &amp; London: Minor Compositions, 2009), 36. Photos by Boris </w:t>
      </w:r>
      <w:proofErr w:type="spellStart"/>
      <w:r>
        <w:t>Kovačev</w:t>
      </w:r>
      <w:proofErr w:type="spellEnd"/>
      <w:r>
        <w:t xml:space="preserve">. Design by </w:t>
      </w:r>
      <w:proofErr w:type="spellStart"/>
      <w:r>
        <w:t>Dejan</w:t>
      </w:r>
      <w:proofErr w:type="spellEnd"/>
      <w:r>
        <w:t xml:space="preserve"> </w:t>
      </w:r>
      <w:proofErr w:type="spellStart"/>
      <w:r>
        <w:t>Kršić</w:t>
      </w:r>
      <w:proofErr w:type="spellEnd"/>
      <w:r>
        <w:t>.</w:t>
      </w:r>
    </w:p>
    <w:p w14:paraId="2A1C1150" w14:textId="1C95FA66" w:rsidR="0060559B" w:rsidRDefault="00AB6E25" w:rsidP="0060559B">
      <w:pPr>
        <w:pStyle w:val="Heading3"/>
      </w:pPr>
      <w:bookmarkStart w:id="22" w:name="_Toc10724256"/>
      <w:r>
        <w:lastRenderedPageBreak/>
        <w:t xml:space="preserve">1.5.3. </w:t>
      </w:r>
      <w:r w:rsidR="0060559B">
        <w:t>The Student Occupation of the Faculty of Philosophy</w:t>
      </w:r>
      <w:bookmarkEnd w:id="22"/>
    </w:p>
    <w:p w14:paraId="11D0F046" w14:textId="79BB164B" w:rsidR="0060559B" w:rsidRDefault="0060559B" w:rsidP="0060559B">
      <w:pPr>
        <w:rPr>
          <w:rFonts w:cstheme="minorHAnsi"/>
          <w:color w:val="000000"/>
        </w:rPr>
      </w:pPr>
      <w:r>
        <w:rPr>
          <w:rFonts w:cstheme="minorHAnsi"/>
          <w:color w:val="000000"/>
        </w:rPr>
        <w:t xml:space="preserve">In Croatia, as in virtually every other part of the world, (higher) education has been incessantly </w:t>
      </w:r>
      <w:r w:rsidR="00C81D72">
        <w:rPr>
          <w:rFonts w:cstheme="minorHAnsi"/>
          <w:color w:val="000000"/>
        </w:rPr>
        <w:t>privatized</w:t>
      </w:r>
      <w:r>
        <w:rPr>
          <w:rFonts w:cstheme="minorHAnsi"/>
          <w:color w:val="000000"/>
        </w:rPr>
        <w:t xml:space="preserve"> over the past decades, causing unrest and protests amongst students and teaching staff. This unrest came to a peak in 2009, when the Ministry of Education announced a plan to implement tuition fees for University students:</w:t>
      </w:r>
    </w:p>
    <w:p w14:paraId="179E687A" w14:textId="77777777" w:rsidR="0060559B" w:rsidRDefault="0060559B" w:rsidP="0060559B">
      <w:pPr>
        <w:pStyle w:val="Quote"/>
      </w:pPr>
      <w:r>
        <w:t>For thirty-five days in spring and two weeks in autumn more than twenty universities all over Croatia were occupied, with students practically running them. […] The students set up citizens’ plenary assemblies – called ‘’plenums’’. […] The most active plenum at the Faculty of Humanities and Social Sciences [i.e. the Faculty of Philosophy] gathered up to 1,000 individuals each evening to deliberate on the course of action.</w:t>
      </w:r>
      <w:r>
        <w:rPr>
          <w:rStyle w:val="FootnoteReference"/>
          <w:rFonts w:cstheme="minorHAnsi"/>
          <w:color w:val="000000"/>
        </w:rPr>
        <w:footnoteReference w:id="167"/>
      </w:r>
    </w:p>
    <w:p w14:paraId="331AC8E4" w14:textId="77777777" w:rsidR="0060559B" w:rsidRDefault="0060559B" w:rsidP="0060559B">
      <w:pPr>
        <w:rPr>
          <w:rFonts w:cstheme="minorHAnsi"/>
          <w:color w:val="000000"/>
        </w:rPr>
      </w:pPr>
      <w:r>
        <w:rPr>
          <w:rFonts w:cstheme="minorHAnsi"/>
          <w:color w:val="000000"/>
        </w:rPr>
        <w:t xml:space="preserve">Rather than using traditional forms of protest, such as marches and petitions, the protestors at the University of Zagreb experimented with prefigurative practices of direct democracy. As Marc Bousquet has argued in </w:t>
      </w:r>
      <w:r>
        <w:rPr>
          <w:rFonts w:cstheme="minorHAnsi"/>
          <w:i/>
          <w:color w:val="000000"/>
        </w:rPr>
        <w:t xml:space="preserve">The Occupation Cookbook: Or the Model of the Occupation of the Faculty of Humanities and Social Sciences in Zagreb </w:t>
      </w:r>
      <w:r>
        <w:rPr>
          <w:rFonts w:cstheme="minorHAnsi"/>
          <w:color w:val="000000"/>
        </w:rPr>
        <w:t>(2009):</w:t>
      </w:r>
    </w:p>
    <w:p w14:paraId="2599B1FD" w14:textId="77777777" w:rsidR="0060559B" w:rsidRDefault="0060559B" w:rsidP="0060559B">
      <w:pPr>
        <w:pStyle w:val="Quote"/>
      </w:pPr>
      <w:r>
        <w:t>The goal of this renovation and reopening [of the University by its inhabitants] is to inhabit school spaces as fully as possible, to make them truly inhabitable – to make the school a place fit for living within the broader social context.</w:t>
      </w:r>
      <w:r>
        <w:rPr>
          <w:rStyle w:val="FootnoteReference"/>
          <w:rFonts w:cstheme="minorHAnsi"/>
          <w:color w:val="000000"/>
        </w:rPr>
        <w:footnoteReference w:id="168"/>
      </w:r>
    </w:p>
    <w:p w14:paraId="144E049D" w14:textId="424977B5" w:rsidR="0060559B" w:rsidRPr="001008C9" w:rsidRDefault="0060559B" w:rsidP="0060559B">
      <w:pPr>
        <w:rPr>
          <w:rFonts w:cstheme="minorHAnsi"/>
          <w:color w:val="000000"/>
        </w:rPr>
      </w:pPr>
      <w:r>
        <w:rPr>
          <w:rFonts w:cstheme="minorHAnsi"/>
          <w:color w:val="000000"/>
        </w:rPr>
        <w:t>Discussions fueled by the protests included contestation of the ‘consensus that the introduction of tuition fees in higher education was principally indisputable’ as well as broader discussions on EU accession and liberalisation, erosion of social rights, and the meaning of democracy.</w:t>
      </w:r>
      <w:r>
        <w:rPr>
          <w:rStyle w:val="FootnoteReference"/>
          <w:rFonts w:cstheme="minorHAnsi"/>
          <w:color w:val="000000"/>
        </w:rPr>
        <w:footnoteReference w:id="169"/>
      </w:r>
    </w:p>
    <w:p w14:paraId="1013BC60" w14:textId="77777777" w:rsidR="0060559B" w:rsidRDefault="0060559B" w:rsidP="0060559B"/>
    <w:p w14:paraId="602E7156" w14:textId="15A050D3" w:rsidR="0060559B" w:rsidRDefault="0060559B" w:rsidP="0060559B">
      <w:r>
        <w:t xml:space="preserve">Tomislav Medak, </w:t>
      </w:r>
      <w:proofErr w:type="spellStart"/>
      <w:r>
        <w:t>Petar</w:t>
      </w:r>
      <w:proofErr w:type="spellEnd"/>
      <w:r>
        <w:t xml:space="preserve"> Milat and Ana </w:t>
      </w:r>
      <w:proofErr w:type="spellStart"/>
      <w:r>
        <w:t>Kutleša</w:t>
      </w:r>
      <w:proofErr w:type="spellEnd"/>
      <w:r>
        <w:t xml:space="preserve"> all argued </w:t>
      </w:r>
      <w:r w:rsidR="00C81D72">
        <w:t xml:space="preserve">separately </w:t>
      </w:r>
      <w:r>
        <w:t xml:space="preserve">that these protests were of major importance in independent cultures’ turn towards majoritarian issues and, I would </w:t>
      </w:r>
      <w:r>
        <w:lastRenderedPageBreak/>
        <w:t xml:space="preserve">add, prefigurative practices. </w:t>
      </w:r>
      <w:proofErr w:type="spellStart"/>
      <w:r>
        <w:t>Kutleša</w:t>
      </w:r>
      <w:proofErr w:type="spellEnd"/>
      <w:r>
        <w:t xml:space="preserve"> simply stated: ‘It introduced Marxist discourse. […] That says it all’</w:t>
      </w:r>
      <w:r w:rsidR="00C81D72">
        <w:t>.</w:t>
      </w:r>
      <w:r>
        <w:rPr>
          <w:rStyle w:val="FootnoteReference"/>
        </w:rPr>
        <w:footnoteReference w:id="170"/>
      </w:r>
      <w:r>
        <w:t xml:space="preserve"> Medak elaborated:</w:t>
      </w:r>
    </w:p>
    <w:p w14:paraId="70BECE80" w14:textId="77777777" w:rsidR="0060559B" w:rsidRDefault="0060559B" w:rsidP="0060559B">
      <w:pPr>
        <w:pStyle w:val="Quote"/>
      </w:pPr>
      <w:r>
        <w:t>B</w:t>
      </w:r>
      <w:r w:rsidRPr="009E692A">
        <w:t xml:space="preserve">y that time Right to the City had emerged as a mass movement, </w:t>
      </w:r>
      <w:r>
        <w:t>alongside</w:t>
      </w:r>
      <w:r w:rsidRPr="009E692A">
        <w:t xml:space="preserve"> student protests and student occupations</w:t>
      </w:r>
      <w:r>
        <w:t>,</w:t>
      </w:r>
      <w:r w:rsidRPr="009E692A">
        <w:t xml:space="preserve"> </w:t>
      </w:r>
      <w:r>
        <w:t>which would become a big</w:t>
      </w:r>
      <w:r w:rsidRPr="009E692A">
        <w:t xml:space="preserve"> moment of subjectivation for a generation younger than us. Most of them have </w:t>
      </w:r>
      <w:r>
        <w:t>by now</w:t>
      </w:r>
      <w:r w:rsidRPr="009E692A">
        <w:t xml:space="preserve"> entered civil society, </w:t>
      </w:r>
      <w:r>
        <w:t>working mostly not in culture, but as media, research, or worker-support organizations, such as Breed.</w:t>
      </w:r>
      <w:r>
        <w:rPr>
          <w:rStyle w:val="FootnoteReference"/>
          <w:rFonts w:cstheme="minorHAnsi"/>
          <w:color w:val="000000"/>
        </w:rPr>
        <w:footnoteReference w:id="171"/>
      </w:r>
    </w:p>
    <w:p w14:paraId="6304F1AB" w14:textId="77777777" w:rsidR="0060559B" w:rsidRPr="00B10433" w:rsidRDefault="0060559B" w:rsidP="0060559B">
      <w:r>
        <w:t xml:space="preserve">Other such organizations include the critical media outlet </w:t>
      </w:r>
      <w:proofErr w:type="spellStart"/>
      <w:r>
        <w:t>Bilten</w:t>
      </w:r>
      <w:proofErr w:type="spellEnd"/>
      <w:r>
        <w:t xml:space="preserve"> and </w:t>
      </w:r>
      <w:proofErr w:type="spellStart"/>
      <w:r>
        <w:t>Slobodni</w:t>
      </w:r>
      <w:proofErr w:type="spellEnd"/>
      <w:r>
        <w:t xml:space="preserve"> </w:t>
      </w:r>
      <w:proofErr w:type="spellStart"/>
      <w:r>
        <w:t>Filosofski</w:t>
      </w:r>
      <w:proofErr w:type="spellEnd"/>
      <w:r>
        <w:t>. Milat even sees these student protests as ‘a very specific break’ that created the most important ‘turn’ in independent cultures. According to Milat, ‘a new facet of cultural activism arose: the Marxist or neo-Marxist perspective’, which replaced independent cultures’ left-liberal ‘broad, umbrella-like agenda of caring about minoritarian issues from a transversal perspective’.</w:t>
      </w:r>
      <w:r>
        <w:rPr>
          <w:rStyle w:val="FootnoteReference"/>
          <w:rFonts w:cstheme="minorHAnsi"/>
          <w:color w:val="000000"/>
        </w:rPr>
        <w:footnoteReference w:id="172"/>
      </w:r>
    </w:p>
    <w:p w14:paraId="4FB81FFC" w14:textId="57DAEE37" w:rsidR="0060559B" w:rsidRPr="00AD5417" w:rsidRDefault="00AB6E25" w:rsidP="0060559B">
      <w:pPr>
        <w:pStyle w:val="Heading3"/>
      </w:pPr>
      <w:bookmarkStart w:id="23" w:name="_Toc10724257"/>
      <w:r>
        <w:lastRenderedPageBreak/>
        <w:t xml:space="preserve">1.5.4. </w:t>
      </w:r>
      <w:r w:rsidR="0060559B">
        <w:t>Historiographical Turn</w:t>
      </w:r>
      <w:bookmarkEnd w:id="23"/>
    </w:p>
    <w:p w14:paraId="65AFF1D8" w14:textId="77777777" w:rsidR="0060559B" w:rsidRDefault="0060559B" w:rsidP="0060559B">
      <w:pPr>
        <w:spacing w:line="240" w:lineRule="auto"/>
      </w:pPr>
      <w:r>
        <w:rPr>
          <w:noProof/>
        </w:rPr>
        <w:drawing>
          <wp:inline distT="0" distB="0" distL="0" distR="0" wp14:anchorId="4810830F" wp14:editId="3C80ACC4">
            <wp:extent cx="5700587" cy="633700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7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2367" cy="6383449"/>
                    </a:xfrm>
                    <a:prstGeom prst="rect">
                      <a:avLst/>
                    </a:prstGeom>
                  </pic:spPr>
                </pic:pic>
              </a:graphicData>
            </a:graphic>
          </wp:inline>
        </w:drawing>
      </w:r>
    </w:p>
    <w:p w14:paraId="29DDC981" w14:textId="77777777" w:rsidR="0060559B" w:rsidRDefault="0060559B" w:rsidP="0060559B">
      <w:pPr>
        <w:spacing w:line="240" w:lineRule="auto"/>
      </w:pPr>
      <w:proofErr w:type="spellStart"/>
      <w:r>
        <w:t>Mladen</w:t>
      </w:r>
      <w:proofErr w:type="spellEnd"/>
      <w:r>
        <w:t xml:space="preserve"> </w:t>
      </w:r>
      <w:proofErr w:type="spellStart"/>
      <w:r>
        <w:t>Stilinović</w:t>
      </w:r>
      <w:proofErr w:type="spellEnd"/>
      <w:r>
        <w:t xml:space="preserve">, </w:t>
      </w:r>
      <w:r>
        <w:rPr>
          <w:i/>
        </w:rPr>
        <w:t xml:space="preserve">Footwriting, </w:t>
      </w:r>
      <w:r>
        <w:t xml:space="preserve">1984, in </w:t>
      </w:r>
      <w:r>
        <w:rPr>
          <w:i/>
        </w:rPr>
        <w:t xml:space="preserve">Art Always Has Its Consequences </w:t>
      </w:r>
      <w:r>
        <w:t>(Zagreb: What, How, and for Whom/WHW, 2010), 4.</w:t>
      </w:r>
    </w:p>
    <w:p w14:paraId="3C883221" w14:textId="77777777" w:rsidR="0060559B" w:rsidRPr="00AD5417" w:rsidRDefault="0060559B" w:rsidP="0060559B">
      <w:pPr>
        <w:spacing w:line="240" w:lineRule="auto"/>
      </w:pPr>
    </w:p>
    <w:p w14:paraId="79B6F58C" w14:textId="77777777" w:rsidR="00324AB9" w:rsidRDefault="00C81D72" w:rsidP="0060559B">
      <w:r>
        <w:t xml:space="preserve">Historicization </w:t>
      </w:r>
      <w:r w:rsidR="00324AB9">
        <w:t xml:space="preserve">(mainly </w:t>
      </w:r>
      <w:r>
        <w:t>self-historicization</w:t>
      </w:r>
      <w:r w:rsidR="00324AB9">
        <w:t>)</w:t>
      </w:r>
      <w:r>
        <w:t xml:space="preserve"> </w:t>
      </w:r>
      <w:r w:rsidR="00324AB9">
        <w:t>is one o</w:t>
      </w:r>
      <w:r w:rsidR="0060559B">
        <w:t xml:space="preserve">ther aspect that entered the discourses </w:t>
      </w:r>
      <w:r>
        <w:t>surrounding</w:t>
      </w:r>
      <w:r w:rsidR="0060559B">
        <w:t xml:space="preserve"> independent cultures in the late 2000s. </w:t>
      </w:r>
      <w:r>
        <w:t xml:space="preserve">According to Goran </w:t>
      </w:r>
      <w:proofErr w:type="spellStart"/>
      <w:r>
        <w:t>Sergej</w:t>
      </w:r>
      <w:proofErr w:type="spellEnd"/>
      <w:r>
        <w:t xml:space="preserve"> </w:t>
      </w:r>
      <w:proofErr w:type="spellStart"/>
      <w:r>
        <w:t>Pristaš</w:t>
      </w:r>
      <w:proofErr w:type="spellEnd"/>
      <w:r>
        <w:t>, i</w:t>
      </w:r>
      <w:r w:rsidR="0060559B">
        <w:t xml:space="preserve">ndependent cultures started ‘looking back at the 1960s and 1970s, into different collaborative and individual practices in the arts, into the ways they related to questions of work and labor, questions of valorization of the arts, questions of critique, and so on. We </w:t>
      </w:r>
      <w:r w:rsidR="0060559B">
        <w:lastRenderedPageBreak/>
        <w:t>somehow rewrote the history of what we were doing and where we came from to be in line with the 1960s and 1970s (not necessarily 1980s)’</w:t>
      </w:r>
      <w:r>
        <w:t>.</w:t>
      </w:r>
      <w:r w:rsidR="0060559B">
        <w:rPr>
          <w:rStyle w:val="FootnoteReference"/>
        </w:rPr>
        <w:footnoteReference w:id="173"/>
      </w:r>
    </w:p>
    <w:p w14:paraId="70C35D09" w14:textId="77777777" w:rsidR="00324AB9" w:rsidRDefault="00324AB9" w:rsidP="0060559B"/>
    <w:p w14:paraId="355449DC" w14:textId="6332CCE0" w:rsidR="0060559B" w:rsidRDefault="0060559B" w:rsidP="0060559B">
      <w:r>
        <w:t xml:space="preserve">Ana </w:t>
      </w:r>
      <w:proofErr w:type="spellStart"/>
      <w:r>
        <w:t>Dević’s</w:t>
      </w:r>
      <w:proofErr w:type="spellEnd"/>
      <w:r>
        <w:t xml:space="preserve"> article </w:t>
      </w:r>
      <w:r>
        <w:rPr>
          <w:i/>
        </w:rPr>
        <w:t xml:space="preserve">Politicization of the Cultural Field: Possibilities of a Critical Practice </w:t>
      </w:r>
      <w:r>
        <w:t>(2009) is a perfect example of such historical re-orientation and its importance within the prefigurative discourse.</w:t>
      </w:r>
      <w:r w:rsidR="00C81D72">
        <w:t xml:space="preserve"> To affirm the prefigurative and transformative potential of independent cultures in the late 2000s,</w:t>
      </w:r>
      <w:r w:rsidRPr="0010680D">
        <w:t xml:space="preserve"> </w:t>
      </w:r>
      <w:proofErr w:type="spellStart"/>
      <w:r>
        <w:t>Dević</w:t>
      </w:r>
      <w:proofErr w:type="spellEnd"/>
      <w:r>
        <w:t xml:space="preserve"> </w:t>
      </w:r>
      <w:r w:rsidR="00FC6784">
        <w:t>cited</w:t>
      </w:r>
      <w:r>
        <w:t xml:space="preserve"> </w:t>
      </w:r>
      <w:r w:rsidR="00FC6784">
        <w:t xml:space="preserve">the legacy of </w:t>
      </w:r>
      <w:r>
        <w:t>the critical artistic practices of the 1960s and 1970s</w:t>
      </w:r>
      <w:r w:rsidR="00FC6784">
        <w:t xml:space="preserve"> in this text</w:t>
      </w:r>
      <w:r>
        <w:t>.</w:t>
      </w:r>
      <w:r w:rsidR="00324AB9">
        <w:t xml:space="preserve"> </w:t>
      </w:r>
      <w:r>
        <w:t xml:space="preserve">The aim of </w:t>
      </w:r>
      <w:r>
        <w:rPr>
          <w:i/>
        </w:rPr>
        <w:t xml:space="preserve">Politicization of the Cultural Field </w:t>
      </w:r>
      <w:r>
        <w:t>was</w:t>
      </w:r>
      <w:r w:rsidRPr="00BD3A86">
        <w:t xml:space="preserve"> </w:t>
      </w:r>
      <w:r>
        <w:t xml:space="preserve">to outline </w:t>
      </w:r>
      <w:r w:rsidRPr="00BD3A86">
        <w:t xml:space="preserve">‘the contours of various forms of critical practices, their critique of existing institutions, and the creation of innovative institutional forms and processes of self-institutionalization from the local perspective, marked by </w:t>
      </w:r>
      <w:r>
        <w:t>“</w:t>
      </w:r>
      <w:r w:rsidRPr="00BD3A86">
        <w:t>problems with the institutions</w:t>
      </w:r>
      <w:r>
        <w:t>”</w:t>
      </w:r>
      <w:r w:rsidRPr="00BD3A86">
        <w:t>.’</w:t>
      </w:r>
      <w:r>
        <w:rPr>
          <w:rStyle w:val="FootnoteReference"/>
        </w:rPr>
        <w:footnoteReference w:id="174"/>
      </w:r>
      <w:r>
        <w:t xml:space="preserve"> The implicit pretense is that independent cultures prefigured the solution to these problems with institutions. To make this argument, </w:t>
      </w:r>
      <w:proofErr w:type="spellStart"/>
      <w:r>
        <w:t>Dević</w:t>
      </w:r>
      <w:proofErr w:type="spellEnd"/>
      <w:r>
        <w:t xml:space="preserve"> sketched a continuity from artistic practices of institutional critique from the 1960s and 1970s in Croatia and independent cultures in 2009, stating that independent cultures were building directly upon the legacy of institutional critique, as well as extra-institutional and interspatial cultural activity. </w:t>
      </w:r>
      <w:proofErr w:type="spellStart"/>
      <w:r>
        <w:t>Dević</w:t>
      </w:r>
      <w:proofErr w:type="spellEnd"/>
      <w:r>
        <w:t xml:space="preserve"> continued to argue that independent cultures were not, like historical institutional critique, an ‘alternative’ culture, but rather </w:t>
      </w:r>
      <w:r w:rsidRPr="00F20079">
        <w:t xml:space="preserve">‘an ever increasing number of informal, self-organized, networked organizations, the institutionalization of which is taking place in the precarious and oscillating conditions of institutional spaces </w:t>
      </w:r>
      <w:r>
        <w:t>“</w:t>
      </w:r>
      <w:r w:rsidRPr="00F20079">
        <w:t>in between</w:t>
      </w:r>
      <w:r>
        <w:t>”.’</w:t>
      </w:r>
      <w:r>
        <w:rPr>
          <w:rStyle w:val="FootnoteReference"/>
        </w:rPr>
        <w:footnoteReference w:id="175"/>
      </w:r>
      <w:r>
        <w:t xml:space="preserve"> This kind of self-institutionalization, which is at stake in the field of independent culture, was, to </w:t>
      </w:r>
      <w:proofErr w:type="spellStart"/>
      <w:r>
        <w:t>Dević</w:t>
      </w:r>
      <w:proofErr w:type="spellEnd"/>
      <w:r>
        <w:t xml:space="preserve">, a viable third way to ‘two equally problematic models of institutions’: 1) the traditional, non-functional, state-funded model, and 2) the populist, globalist ‘cultural enterprise’ model. With this emphasis on self-institutionalization, </w:t>
      </w:r>
      <w:proofErr w:type="spellStart"/>
      <w:r>
        <w:t>Dević</w:t>
      </w:r>
      <w:proofErr w:type="spellEnd"/>
      <w:r>
        <w:t xml:space="preserve"> advocated ‘creating a model for politicizing cultural practices and establishing modes of collaboration that will influence even the field of dominant cultural ideology’.</w:t>
      </w:r>
      <w:r>
        <w:rPr>
          <w:rStyle w:val="FootnoteReference"/>
        </w:rPr>
        <w:footnoteReference w:id="176"/>
      </w:r>
    </w:p>
    <w:p w14:paraId="7DA245F9" w14:textId="77777777" w:rsidR="0060559B" w:rsidRDefault="0060559B" w:rsidP="0060559B"/>
    <w:p w14:paraId="5563657B" w14:textId="03ABA6F6" w:rsidR="0060559B" w:rsidRDefault="0060559B" w:rsidP="0060559B">
      <w:r>
        <w:t xml:space="preserve">A typical example of how these aspirations of pro-active collaborative historicization played out in the practice of cultural production is </w:t>
      </w:r>
      <w:r>
        <w:rPr>
          <w:i/>
        </w:rPr>
        <w:t>Art Always Has Its Consequences,</w:t>
      </w:r>
      <w:r>
        <w:t xml:space="preserve"> a two-year ‘collaborative platform’ of new media center_kuda.org in Novi Sad, tranzit.hu in Budapest, </w:t>
      </w:r>
      <w:proofErr w:type="spellStart"/>
      <w:r>
        <w:lastRenderedPageBreak/>
        <w:t>Muzeum</w:t>
      </w:r>
      <w:proofErr w:type="spellEnd"/>
      <w:r>
        <w:t xml:space="preserve"> </w:t>
      </w:r>
      <w:proofErr w:type="spellStart"/>
      <w:r>
        <w:t>Sztuki</w:t>
      </w:r>
      <w:proofErr w:type="spellEnd"/>
      <w:r>
        <w:t xml:space="preserve"> in </w:t>
      </w:r>
      <w:proofErr w:type="spellStart"/>
      <w:r>
        <w:t>Lódź</w:t>
      </w:r>
      <w:proofErr w:type="spellEnd"/>
      <w:r>
        <w:t xml:space="preserve">, and WHW in Zagreb, in collaboration with the Subversive Film Festival in Zagreb. ‘Collaborative platform’, in this case, certainly meant ‘collaborative fund-raising’, for the range of funders was as broad as that of the collaborators, including </w:t>
      </w:r>
      <w:proofErr w:type="spellStart"/>
      <w:r>
        <w:t>Erste</w:t>
      </w:r>
      <w:proofErr w:type="spellEnd"/>
      <w:r>
        <w:t xml:space="preserve"> Foundation, the European Commission, the ECF, the National Cultural Fund of Hungary, the Ministry of Culture of Croatia, the Croatian National Foundation for the Development of Civil Society and the Zagreb Office for Culture, Education and Sport. Drawing on regional and often socialist-era art (history), </w:t>
      </w:r>
      <w:r>
        <w:rPr>
          <w:i/>
        </w:rPr>
        <w:t xml:space="preserve">Art Always Has Its Consequences </w:t>
      </w:r>
      <w:r>
        <w:t>‘explored practices through which art reaches it audience and their significance for broader relations between art and society, focusing on four thematic strands: the history of exhibitions, artists’ texts, conceptual design, typography, and institutional archives’.</w:t>
      </w:r>
      <w:r>
        <w:rPr>
          <w:rStyle w:val="FootnoteReference"/>
        </w:rPr>
        <w:footnoteReference w:id="177"/>
      </w:r>
      <w:r>
        <w:t xml:space="preserve"> Specifically, by including them into the resulting exhibition</w:t>
      </w:r>
      <w:r w:rsidR="00324AB9">
        <w:t xml:space="preserve"> </w:t>
      </w:r>
      <w:r>
        <w:t>the platform aimed to (re)politicize canonical neo- and retro-</w:t>
      </w:r>
      <w:proofErr w:type="spellStart"/>
      <w:r>
        <w:t>avant</w:t>
      </w:r>
      <w:proofErr w:type="spellEnd"/>
      <w:r>
        <w:t>-</w:t>
      </w:r>
      <w:proofErr w:type="spellStart"/>
      <w:r>
        <w:t>gardistic</w:t>
      </w:r>
      <w:proofErr w:type="spellEnd"/>
      <w:r>
        <w:t xml:space="preserve"> works by artists like </w:t>
      </w:r>
      <w:proofErr w:type="spellStart"/>
      <w:r>
        <w:t>Sanja</w:t>
      </w:r>
      <w:proofErr w:type="spellEnd"/>
      <w:r>
        <w:t xml:space="preserve"> </w:t>
      </w:r>
      <w:proofErr w:type="spellStart"/>
      <w:r>
        <w:t>Iveković</w:t>
      </w:r>
      <w:proofErr w:type="spellEnd"/>
      <w:r>
        <w:t xml:space="preserve">, </w:t>
      </w:r>
      <w:proofErr w:type="spellStart"/>
      <w:r>
        <w:t>Mangelos</w:t>
      </w:r>
      <w:proofErr w:type="spellEnd"/>
      <w:r>
        <w:t xml:space="preserve">, Vlado </w:t>
      </w:r>
      <w:proofErr w:type="spellStart"/>
      <w:r>
        <w:t>Martek</w:t>
      </w:r>
      <w:proofErr w:type="spellEnd"/>
      <w:r>
        <w:t xml:space="preserve">, and </w:t>
      </w:r>
      <w:proofErr w:type="spellStart"/>
      <w:r>
        <w:t>Mladen</w:t>
      </w:r>
      <w:proofErr w:type="spellEnd"/>
      <w:r>
        <w:t xml:space="preserve"> </w:t>
      </w:r>
      <w:proofErr w:type="spellStart"/>
      <w:r>
        <w:t>Stilinović</w:t>
      </w:r>
      <w:proofErr w:type="spellEnd"/>
      <w:r>
        <w:t>. Thus, the institutional history of art was invoked to address majoritarian issues from the perspective of the contemporary cultural ‘collaborative platform’ with all its emancipatory as well as neoliberal implications.</w:t>
      </w:r>
    </w:p>
    <w:p w14:paraId="6138FB9E" w14:textId="77777777" w:rsidR="0060559B" w:rsidRDefault="0060559B" w:rsidP="0060559B"/>
    <w:p w14:paraId="6219D7BB" w14:textId="3541F79D" w:rsidR="0060559B" w:rsidRDefault="0060559B" w:rsidP="0060559B">
      <w:pPr>
        <w:rPr>
          <w:rFonts w:cstheme="minorHAnsi"/>
          <w:color w:val="000000"/>
        </w:rPr>
      </w:pPr>
      <w:r>
        <w:t xml:space="preserve">An important moment in the historiographical turn of independent cultures was the establishment of </w:t>
      </w:r>
      <w:r w:rsidR="00FC6784">
        <w:t xml:space="preserve">the </w:t>
      </w:r>
      <w:r>
        <w:t>independent cultures’ community-archive. In</w:t>
      </w:r>
      <w:r>
        <w:rPr>
          <w:rFonts w:cstheme="minorHAnsi"/>
          <w:color w:val="000000"/>
        </w:rPr>
        <w:t xml:space="preserve"> 2009, </w:t>
      </w:r>
      <w:proofErr w:type="spellStart"/>
      <w:r>
        <w:rPr>
          <w:rFonts w:cstheme="minorHAnsi"/>
          <w:color w:val="000000"/>
        </w:rPr>
        <w:t>Kursiv</w:t>
      </w:r>
      <w:proofErr w:type="spellEnd"/>
      <w:r>
        <w:rPr>
          <w:rFonts w:cstheme="minorHAnsi"/>
          <w:color w:val="000000"/>
        </w:rPr>
        <w:t xml:space="preserve"> started the program </w:t>
      </w:r>
      <w:r w:rsidRPr="006F42F9">
        <w:rPr>
          <w:rFonts w:cstheme="minorHAnsi"/>
          <w:i/>
          <w:color w:val="000000"/>
        </w:rPr>
        <w:t>InFocus</w:t>
      </w:r>
      <w:r>
        <w:rPr>
          <w:rFonts w:cstheme="minorHAnsi"/>
          <w:color w:val="000000"/>
        </w:rPr>
        <w:t xml:space="preserve">, which soon changed its name to </w:t>
      </w:r>
      <w:r w:rsidRPr="006F42F9">
        <w:rPr>
          <w:rFonts w:cstheme="minorHAnsi"/>
          <w:i/>
          <w:color w:val="000000"/>
        </w:rPr>
        <w:t>ABC of Independent Culture</w:t>
      </w:r>
      <w:r>
        <w:rPr>
          <w:rFonts w:cstheme="minorHAnsi"/>
          <w:color w:val="000000"/>
        </w:rPr>
        <w:t xml:space="preserve">. Initially, </w:t>
      </w:r>
      <w:r>
        <w:rPr>
          <w:rFonts w:cstheme="minorHAnsi"/>
          <w:i/>
          <w:color w:val="000000"/>
        </w:rPr>
        <w:t>ABC of Independent Culture</w:t>
      </w:r>
      <w:r>
        <w:rPr>
          <w:rFonts w:cstheme="minorHAnsi"/>
          <w:color w:val="000000"/>
        </w:rPr>
        <w:t xml:space="preserve"> consisted of an archive of oral history including transcripts of interviews with people from the scene.</w:t>
      </w:r>
      <w:r>
        <w:rPr>
          <w:rStyle w:val="FootnoteReference"/>
          <w:rFonts w:cstheme="minorHAnsi"/>
          <w:color w:val="000000"/>
        </w:rPr>
        <w:footnoteReference w:id="178"/>
      </w:r>
      <w:r>
        <w:rPr>
          <w:rFonts w:cstheme="minorHAnsi"/>
          <w:color w:val="000000"/>
        </w:rPr>
        <w:t xml:space="preserve"> The material was later expanded by others, and, currently, </w:t>
      </w:r>
      <w:proofErr w:type="spellStart"/>
      <w:r>
        <w:rPr>
          <w:rFonts w:cstheme="minorHAnsi"/>
          <w:color w:val="000000"/>
        </w:rPr>
        <w:t>Kursiv</w:t>
      </w:r>
      <w:proofErr w:type="spellEnd"/>
      <w:r>
        <w:rPr>
          <w:rFonts w:cstheme="minorHAnsi"/>
          <w:color w:val="000000"/>
        </w:rPr>
        <w:t xml:space="preserve"> produces approximately five to ten new interviews for </w:t>
      </w:r>
      <w:r>
        <w:rPr>
          <w:rFonts w:cstheme="minorHAnsi"/>
          <w:i/>
          <w:color w:val="000000"/>
        </w:rPr>
        <w:t xml:space="preserve">ABC </w:t>
      </w:r>
      <w:r>
        <w:rPr>
          <w:rFonts w:cstheme="minorHAnsi"/>
          <w:color w:val="000000"/>
        </w:rPr>
        <w:t>on an annual basis.</w:t>
      </w:r>
      <w:r>
        <w:rPr>
          <w:rStyle w:val="FootnoteReference"/>
          <w:rFonts w:cstheme="minorHAnsi"/>
          <w:color w:val="000000"/>
        </w:rPr>
        <w:footnoteReference w:id="179"/>
      </w:r>
      <w:r>
        <w:rPr>
          <w:rFonts w:cstheme="minorHAnsi"/>
          <w:color w:val="000000"/>
        </w:rPr>
        <w:t xml:space="preserve"> In 2011, when </w:t>
      </w:r>
      <w:proofErr w:type="spellStart"/>
      <w:r>
        <w:rPr>
          <w:rFonts w:cstheme="minorHAnsi"/>
          <w:color w:val="000000"/>
        </w:rPr>
        <w:t>Booksa</w:t>
      </w:r>
      <w:proofErr w:type="spellEnd"/>
      <w:r>
        <w:rPr>
          <w:rFonts w:cstheme="minorHAnsi"/>
          <w:color w:val="000000"/>
        </w:rPr>
        <w:t xml:space="preserve"> decided to close down its bookshop, the freed-up space was used to establish an offline part of </w:t>
      </w:r>
      <w:r>
        <w:rPr>
          <w:rFonts w:cstheme="minorHAnsi"/>
          <w:i/>
          <w:color w:val="000000"/>
        </w:rPr>
        <w:t xml:space="preserve">ABC, </w:t>
      </w:r>
      <w:r>
        <w:rPr>
          <w:rFonts w:cstheme="minorHAnsi"/>
          <w:color w:val="000000"/>
        </w:rPr>
        <w:t>the Center for Documentation of Independent Culture, the archive of independent cultures. The organizations started actively collecting magazines, fanzines, books, flyers, program booklets, and publications from other organizations. The Center for Documentation of Independent Culture was set up as a community archive, which means that its ordering principle</w:t>
      </w:r>
      <w:r w:rsidR="00FC6784">
        <w:rPr>
          <w:rFonts w:cstheme="minorHAnsi"/>
          <w:color w:val="000000"/>
        </w:rPr>
        <w:t>,</w:t>
      </w:r>
      <w:r>
        <w:rPr>
          <w:rFonts w:cstheme="minorHAnsi"/>
          <w:color w:val="000000"/>
        </w:rPr>
        <w:t xml:space="preserve"> as formulated by Buljević</w:t>
      </w:r>
      <w:r w:rsidR="00FC6784">
        <w:rPr>
          <w:rFonts w:cstheme="minorHAnsi"/>
          <w:color w:val="000000"/>
        </w:rPr>
        <w:t>,</w:t>
      </w:r>
      <w:r>
        <w:rPr>
          <w:rFonts w:cstheme="minorHAnsi"/>
          <w:color w:val="000000"/>
        </w:rPr>
        <w:t xml:space="preserve"> is ‘the community decides what goes in and what stays out’.</w:t>
      </w:r>
      <w:r>
        <w:rPr>
          <w:rStyle w:val="FootnoteReference"/>
          <w:rFonts w:cstheme="minorHAnsi"/>
          <w:color w:val="000000"/>
        </w:rPr>
        <w:footnoteReference w:id="180"/>
      </w:r>
      <w:r>
        <w:rPr>
          <w:rFonts w:cstheme="minorHAnsi"/>
          <w:color w:val="000000"/>
        </w:rPr>
        <w:t xml:space="preserve"> This principle entails two sub-</w:t>
      </w:r>
      <w:r>
        <w:rPr>
          <w:rFonts w:cstheme="minorHAnsi"/>
          <w:color w:val="000000"/>
        </w:rPr>
        <w:lastRenderedPageBreak/>
        <w:t xml:space="preserve">principles: contributors must be part of the independent cultural scene and contributors decide which of their materials are relevant to </w:t>
      </w:r>
      <w:r w:rsidR="00FC6784">
        <w:rPr>
          <w:rFonts w:cstheme="minorHAnsi"/>
          <w:color w:val="000000"/>
        </w:rPr>
        <w:t>the collection</w:t>
      </w:r>
      <w:r>
        <w:rPr>
          <w:rFonts w:cstheme="minorHAnsi"/>
          <w:color w:val="000000"/>
        </w:rPr>
        <w:t xml:space="preserve">. Hence, the </w:t>
      </w:r>
      <w:r w:rsidR="00324AB9">
        <w:rPr>
          <w:rFonts w:cstheme="minorHAnsi"/>
          <w:color w:val="000000"/>
        </w:rPr>
        <w:t>ordering</w:t>
      </w:r>
      <w:r w:rsidR="00FC6784">
        <w:rPr>
          <w:rFonts w:cstheme="minorHAnsi"/>
          <w:color w:val="000000"/>
        </w:rPr>
        <w:t xml:space="preserve"> </w:t>
      </w:r>
      <w:r>
        <w:rPr>
          <w:rFonts w:cstheme="minorHAnsi"/>
          <w:color w:val="000000"/>
        </w:rPr>
        <w:t xml:space="preserve">principle of the archive </w:t>
      </w:r>
      <w:r w:rsidR="00FC6784">
        <w:rPr>
          <w:rFonts w:cstheme="minorHAnsi"/>
          <w:color w:val="000000"/>
        </w:rPr>
        <w:t>relies on</w:t>
      </w:r>
      <w:r>
        <w:rPr>
          <w:rFonts w:cstheme="minorHAnsi"/>
          <w:color w:val="000000"/>
        </w:rPr>
        <w:t xml:space="preserve"> the definition of independent culture, which</w:t>
      </w:r>
      <w:r w:rsidR="00FC6784">
        <w:rPr>
          <w:rFonts w:cstheme="minorHAnsi"/>
          <w:color w:val="000000"/>
        </w:rPr>
        <w:t xml:space="preserve">, </w:t>
      </w:r>
      <w:r>
        <w:rPr>
          <w:rFonts w:cstheme="minorHAnsi"/>
          <w:color w:val="000000"/>
        </w:rPr>
        <w:t xml:space="preserve">in this case, </w:t>
      </w:r>
      <w:r w:rsidR="00FC6784">
        <w:rPr>
          <w:rFonts w:cstheme="minorHAnsi"/>
          <w:color w:val="000000"/>
        </w:rPr>
        <w:t xml:space="preserve">is </w:t>
      </w:r>
      <w:r>
        <w:rPr>
          <w:rFonts w:cstheme="minorHAnsi"/>
          <w:color w:val="000000"/>
        </w:rPr>
        <w:t xml:space="preserve">taken from </w:t>
      </w:r>
      <w:proofErr w:type="spellStart"/>
      <w:r>
        <w:rPr>
          <w:rFonts w:cstheme="minorHAnsi"/>
          <w:color w:val="000000"/>
        </w:rPr>
        <w:t>Kultura</w:t>
      </w:r>
      <w:proofErr w:type="spellEnd"/>
      <w:r>
        <w:rPr>
          <w:rFonts w:cstheme="minorHAnsi"/>
          <w:color w:val="000000"/>
        </w:rPr>
        <w:t xml:space="preserve"> Nova’s and </w:t>
      </w:r>
      <w:proofErr w:type="spellStart"/>
      <w:r>
        <w:rPr>
          <w:rFonts w:cstheme="minorHAnsi"/>
          <w:color w:val="000000"/>
        </w:rPr>
        <w:t>Pogon’s</w:t>
      </w:r>
      <w:proofErr w:type="spellEnd"/>
      <w:r>
        <w:rPr>
          <w:rFonts w:cstheme="minorHAnsi"/>
          <w:color w:val="000000"/>
        </w:rPr>
        <w:t xml:space="preserve"> definitions</w:t>
      </w:r>
      <w:r w:rsidR="00FC6784">
        <w:rPr>
          <w:rFonts w:cstheme="minorHAnsi"/>
          <w:color w:val="000000"/>
        </w:rPr>
        <w:t xml:space="preserve">, in addition to </w:t>
      </w:r>
      <w:r>
        <w:rPr>
          <w:rFonts w:cstheme="minorHAnsi"/>
          <w:color w:val="000000"/>
        </w:rPr>
        <w:t xml:space="preserve">the social relations built up during </w:t>
      </w:r>
      <w:proofErr w:type="spellStart"/>
      <w:r>
        <w:rPr>
          <w:rFonts w:cstheme="minorHAnsi"/>
          <w:color w:val="000000"/>
        </w:rPr>
        <w:t>Kursiv’s</w:t>
      </w:r>
      <w:proofErr w:type="spellEnd"/>
      <w:r>
        <w:rPr>
          <w:rFonts w:cstheme="minorHAnsi"/>
          <w:color w:val="000000"/>
        </w:rPr>
        <w:t xml:space="preserve"> and </w:t>
      </w:r>
      <w:proofErr w:type="spellStart"/>
      <w:r>
        <w:rPr>
          <w:rFonts w:cstheme="minorHAnsi"/>
          <w:color w:val="000000"/>
        </w:rPr>
        <w:t>Kulturtreger’s</w:t>
      </w:r>
      <w:proofErr w:type="spellEnd"/>
      <w:r>
        <w:rPr>
          <w:rFonts w:cstheme="minorHAnsi"/>
          <w:color w:val="000000"/>
        </w:rPr>
        <w:t xml:space="preserve"> work. The archive is therefore not primarily inquisitive or critical, but rather focused on </w:t>
      </w:r>
      <w:r w:rsidR="0082496C">
        <w:rPr>
          <w:rFonts w:cstheme="minorHAnsi"/>
          <w:color w:val="000000"/>
        </w:rPr>
        <w:t xml:space="preserve">functioning as </w:t>
      </w:r>
      <w:r>
        <w:rPr>
          <w:rFonts w:cstheme="minorHAnsi"/>
          <w:color w:val="000000"/>
        </w:rPr>
        <w:t xml:space="preserve">a community-based, open, and affirmative </w:t>
      </w:r>
      <w:r w:rsidR="0082496C">
        <w:rPr>
          <w:rFonts w:cstheme="minorHAnsi"/>
          <w:color w:val="000000"/>
        </w:rPr>
        <w:t>collection</w:t>
      </w:r>
      <w:r>
        <w:rPr>
          <w:rFonts w:cstheme="minorHAnsi"/>
          <w:color w:val="000000"/>
        </w:rPr>
        <w:t>, which preserves valuable and unique documents.</w:t>
      </w:r>
    </w:p>
    <w:p w14:paraId="1475FA07" w14:textId="77777777" w:rsidR="0060559B" w:rsidRDefault="0060559B" w:rsidP="0060559B">
      <w:pPr>
        <w:rPr>
          <w:rFonts w:cstheme="minorHAnsi"/>
          <w:color w:val="000000"/>
        </w:rPr>
      </w:pPr>
    </w:p>
    <w:p w14:paraId="0D0590E6" w14:textId="77777777" w:rsidR="0060559B" w:rsidRDefault="0060559B" w:rsidP="0060559B">
      <w:pPr>
        <w:rPr>
          <w:rFonts w:cstheme="minorHAnsi"/>
          <w:color w:val="000000"/>
        </w:rPr>
      </w:pPr>
      <w:r>
        <w:rPr>
          <w:rFonts w:cstheme="minorHAnsi"/>
          <w:noProof/>
          <w:color w:val="000000"/>
        </w:rPr>
        <w:drawing>
          <wp:inline distT="0" distB="0" distL="0" distR="0" wp14:anchorId="2F70BEA2" wp14:editId="134E281E">
            <wp:extent cx="5727700" cy="4094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027651_1701887613191475_5478700483671490560_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094480"/>
                    </a:xfrm>
                    <a:prstGeom prst="rect">
                      <a:avLst/>
                    </a:prstGeom>
                  </pic:spPr>
                </pic:pic>
              </a:graphicData>
            </a:graphic>
          </wp:inline>
        </w:drawing>
      </w:r>
    </w:p>
    <w:p w14:paraId="29947D6E" w14:textId="77777777" w:rsidR="0060559B" w:rsidRPr="006E0163" w:rsidRDefault="0060559B" w:rsidP="0060559B">
      <w:pPr>
        <w:spacing w:line="240" w:lineRule="auto"/>
        <w:rPr>
          <w:rFonts w:cstheme="minorHAnsi"/>
          <w:color w:val="000000"/>
        </w:rPr>
      </w:pPr>
      <w:proofErr w:type="spellStart"/>
      <w:r w:rsidRPr="006E0163">
        <w:rPr>
          <w:rFonts w:cstheme="minorHAnsi"/>
          <w:color w:val="000000"/>
        </w:rPr>
        <w:t>Centar</w:t>
      </w:r>
      <w:proofErr w:type="spellEnd"/>
      <w:r w:rsidRPr="006E0163">
        <w:rPr>
          <w:rFonts w:cstheme="minorHAnsi"/>
          <w:color w:val="000000"/>
        </w:rPr>
        <w:t xml:space="preserve"> za </w:t>
      </w:r>
      <w:proofErr w:type="spellStart"/>
      <w:r w:rsidRPr="006E0163">
        <w:rPr>
          <w:rFonts w:cstheme="minorHAnsi"/>
          <w:color w:val="000000"/>
        </w:rPr>
        <w:t>dokumentiranje</w:t>
      </w:r>
      <w:proofErr w:type="spellEnd"/>
      <w:r w:rsidRPr="006E0163">
        <w:rPr>
          <w:rFonts w:cstheme="minorHAnsi"/>
          <w:color w:val="000000"/>
        </w:rPr>
        <w:t xml:space="preserve"> </w:t>
      </w:r>
      <w:proofErr w:type="spellStart"/>
      <w:r w:rsidRPr="006E0163">
        <w:rPr>
          <w:rFonts w:cstheme="minorHAnsi"/>
          <w:color w:val="000000"/>
        </w:rPr>
        <w:t>nezavis</w:t>
      </w:r>
      <w:r>
        <w:rPr>
          <w:rFonts w:cstheme="minorHAnsi"/>
          <w:color w:val="000000"/>
        </w:rPr>
        <w:t>n</w:t>
      </w:r>
      <w:r w:rsidRPr="006E0163">
        <w:rPr>
          <w:rFonts w:cstheme="minorHAnsi"/>
          <w:color w:val="000000"/>
        </w:rPr>
        <w:t>e</w:t>
      </w:r>
      <w:proofErr w:type="spellEnd"/>
      <w:r w:rsidRPr="006E0163">
        <w:rPr>
          <w:rFonts w:cstheme="minorHAnsi"/>
          <w:color w:val="000000"/>
        </w:rPr>
        <w:t xml:space="preserve"> </w:t>
      </w:r>
      <w:proofErr w:type="spellStart"/>
      <w:r w:rsidRPr="006E0163">
        <w:rPr>
          <w:rFonts w:cstheme="minorHAnsi"/>
          <w:color w:val="000000"/>
        </w:rPr>
        <w:t>kulture</w:t>
      </w:r>
      <w:proofErr w:type="spellEnd"/>
      <w:r w:rsidRPr="006E0163">
        <w:rPr>
          <w:rFonts w:cstheme="minorHAnsi"/>
          <w:color w:val="000000"/>
        </w:rPr>
        <w:t xml:space="preserve"> (Center for Documentation of Independent culture) in </w:t>
      </w:r>
      <w:proofErr w:type="spellStart"/>
      <w:r w:rsidRPr="006E0163">
        <w:rPr>
          <w:rFonts w:cstheme="minorHAnsi"/>
          <w:color w:val="000000"/>
        </w:rPr>
        <w:t>Booksa</w:t>
      </w:r>
      <w:proofErr w:type="spellEnd"/>
      <w:r>
        <w:rPr>
          <w:rFonts w:cstheme="minorHAnsi"/>
          <w:color w:val="000000"/>
        </w:rPr>
        <w:t xml:space="preserve">, </w:t>
      </w:r>
      <w:proofErr w:type="spellStart"/>
      <w:r>
        <w:rPr>
          <w:rFonts w:cstheme="minorHAnsi"/>
          <w:color w:val="000000"/>
        </w:rPr>
        <w:t>Martićeva</w:t>
      </w:r>
      <w:proofErr w:type="spellEnd"/>
      <w:r>
        <w:rPr>
          <w:rFonts w:cstheme="minorHAnsi"/>
          <w:color w:val="000000"/>
        </w:rPr>
        <w:t xml:space="preserve"> </w:t>
      </w:r>
      <w:proofErr w:type="spellStart"/>
      <w:r>
        <w:rPr>
          <w:rFonts w:cstheme="minorHAnsi"/>
          <w:color w:val="000000"/>
        </w:rPr>
        <w:t>ulica</w:t>
      </w:r>
      <w:proofErr w:type="spellEnd"/>
      <w:r>
        <w:rPr>
          <w:rFonts w:cstheme="minorHAnsi"/>
          <w:color w:val="000000"/>
        </w:rPr>
        <w:t xml:space="preserve"> 14</w:t>
      </w:r>
      <w:r w:rsidRPr="006E0163">
        <w:rPr>
          <w:rFonts w:cstheme="minorHAnsi"/>
          <w:color w:val="000000"/>
        </w:rPr>
        <w:t>.</w:t>
      </w:r>
    </w:p>
    <w:p w14:paraId="6BB04151" w14:textId="479CB165" w:rsidR="0060559B" w:rsidRDefault="0060559B"/>
    <w:sectPr w:rsidR="0060559B" w:rsidSect="00D909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341F6" w14:textId="77777777" w:rsidR="00C277B5" w:rsidRDefault="00C277B5" w:rsidP="0060559B">
      <w:pPr>
        <w:spacing w:line="240" w:lineRule="auto"/>
      </w:pPr>
      <w:r>
        <w:separator/>
      </w:r>
    </w:p>
  </w:endnote>
  <w:endnote w:type="continuationSeparator" w:id="0">
    <w:p w14:paraId="0A029495" w14:textId="77777777" w:rsidR="00C277B5" w:rsidRDefault="00C277B5" w:rsidP="00605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ational Book">
    <w:panose1 w:val="02000503000000020004"/>
    <w:charset w:val="4D"/>
    <w:family w:val="auto"/>
    <w:notTrueType/>
    <w:pitch w:val="variable"/>
    <w:sig w:usb0="A00000FF" w:usb1="5000207B" w:usb2="0000001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A8B4D" w14:textId="77777777" w:rsidR="00C277B5" w:rsidRDefault="00C277B5" w:rsidP="0060559B">
      <w:pPr>
        <w:spacing w:line="240" w:lineRule="auto"/>
      </w:pPr>
      <w:r>
        <w:separator/>
      </w:r>
    </w:p>
  </w:footnote>
  <w:footnote w:type="continuationSeparator" w:id="0">
    <w:p w14:paraId="6B368503" w14:textId="77777777" w:rsidR="00C277B5" w:rsidRDefault="00C277B5" w:rsidP="0060559B">
      <w:pPr>
        <w:spacing w:line="240" w:lineRule="auto"/>
      </w:pPr>
      <w:r>
        <w:continuationSeparator/>
      </w:r>
    </w:p>
  </w:footnote>
  <w:footnote w:id="1">
    <w:p w14:paraId="3865C38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Paul Stubbs, ‘The </w:t>
      </w:r>
      <w:proofErr w:type="spellStart"/>
      <w:r w:rsidRPr="002A55CC">
        <w:rPr>
          <w:rFonts w:cs="Times New Roman"/>
        </w:rPr>
        <w:t>ZaMir</w:t>
      </w:r>
      <w:proofErr w:type="spellEnd"/>
      <w:r w:rsidRPr="002A55CC">
        <w:rPr>
          <w:rFonts w:cs="Times New Roman"/>
        </w:rPr>
        <w:t xml:space="preserve"> (For Peace) Network: From Transnational Social Movement to Croatian NGO,’ in </w:t>
      </w:r>
      <w:r w:rsidRPr="002A55CC">
        <w:rPr>
          <w:rFonts w:cs="Times New Roman"/>
          <w:i/>
        </w:rPr>
        <w:t xml:space="preserve">Internet Identities in Europe, </w:t>
      </w:r>
      <w:hyperlink r:id="rId1" w:history="1">
        <w:r w:rsidRPr="002A55CC">
          <w:rPr>
            <w:rStyle w:val="Hyperlink"/>
            <w:rFonts w:cs="Times New Roman"/>
          </w:rPr>
          <w:t>https://bib.irb.hr/datoteka/233303.stubbs.pdf</w:t>
        </w:r>
      </w:hyperlink>
      <w:r w:rsidRPr="002A55CC">
        <w:rPr>
          <w:rFonts w:cs="Times New Roman"/>
        </w:rPr>
        <w:t>,</w:t>
      </w:r>
      <w:r w:rsidRPr="002A55CC">
        <w:rPr>
          <w:rFonts w:cs="Times New Roman"/>
          <w:i/>
        </w:rPr>
        <w:t xml:space="preserve"> </w:t>
      </w:r>
      <w:r w:rsidRPr="002A55CC">
        <w:rPr>
          <w:rFonts w:cs="Times New Roman"/>
        </w:rPr>
        <w:t>72</w:t>
      </w:r>
    </w:p>
  </w:footnote>
  <w:footnote w:id="2">
    <w:p w14:paraId="330A76C5"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Michel Foucault, ‘Nietzsche, Genealogy, History,’ in </w:t>
      </w:r>
      <w:r w:rsidRPr="002A55CC">
        <w:rPr>
          <w:rFonts w:cs="Times New Roman"/>
          <w:i/>
        </w:rPr>
        <w:t xml:space="preserve">Language, Counter-Memory, Practice: Selected Essays and Interviews, </w:t>
      </w:r>
      <w:r w:rsidRPr="002A55CC">
        <w:rPr>
          <w:rFonts w:cs="Times New Roman"/>
        </w:rPr>
        <w:t>D.F. Bouchard, ed. (Ithaca: Cornell UP, 1977 (1971)), 140.</w:t>
      </w:r>
    </w:p>
  </w:footnote>
  <w:footnote w:id="3">
    <w:p w14:paraId="337B38E9"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 use the notion of praxis in line with that of the school of critical theory, ‘in which the performatives of praxis are seen to be […] directly associated with the entwined phenomena of discourse, communication, and social practices’, to signify that the discourses shaping the practices of independent culture as discussed below mainly emerged from the field itself in reaction to changing social and political realities and shifting regimes of power. Calvin O. </w:t>
      </w:r>
      <w:proofErr w:type="spellStart"/>
      <w:r w:rsidRPr="002A55CC">
        <w:rPr>
          <w:rFonts w:cs="Times New Roman"/>
        </w:rPr>
        <w:t>Schrag</w:t>
      </w:r>
      <w:proofErr w:type="spellEnd"/>
      <w:r w:rsidRPr="002A55CC">
        <w:rPr>
          <w:rFonts w:cs="Times New Roman"/>
        </w:rPr>
        <w:t xml:space="preserve">, ‘Praxis,’ </w:t>
      </w:r>
      <w:r w:rsidRPr="002A55CC">
        <w:rPr>
          <w:rFonts w:cs="Times New Roman"/>
          <w:i/>
        </w:rPr>
        <w:t>Cambridge Dictionary of Philosophy</w:t>
      </w:r>
      <w:r w:rsidRPr="002A55CC">
        <w:rPr>
          <w:rFonts w:cs="Times New Roman"/>
        </w:rPr>
        <w:t xml:space="preserve">, Robert Audi, ed. (Cambridge, MA: Cambridge UP, 1999), 731, </w:t>
      </w:r>
      <w:r w:rsidRPr="002A55CC">
        <w:rPr>
          <w:rFonts w:cs="Times New Roman"/>
          <w:i/>
        </w:rPr>
        <w:t>Gale Virtual Reference Library</w:t>
      </w:r>
      <w:r w:rsidRPr="002A55CC">
        <w:rPr>
          <w:rFonts w:cs="Times New Roman"/>
        </w:rPr>
        <w:t xml:space="preserve">, </w:t>
      </w:r>
      <w:hyperlink r:id="rId2" w:history="1">
        <w:r w:rsidRPr="002A55CC">
          <w:rPr>
            <w:rStyle w:val="Hyperlink"/>
            <w:rFonts w:cs="Times New Roman"/>
          </w:rPr>
          <w:t>http://link.galegroup.com/apps/doc/CX3450001234/GVRL?u=amst&amp;sid=GVRL&amp;xid=f25e1fba</w:t>
        </w:r>
      </w:hyperlink>
      <w:r w:rsidRPr="002A55CC">
        <w:rPr>
          <w:rFonts w:cs="Times New Roman"/>
        </w:rPr>
        <w:t>, accessed 21 May 2018.</w:t>
      </w:r>
    </w:p>
  </w:footnote>
  <w:footnote w:id="4">
    <w:p w14:paraId="19431837" w14:textId="77777777" w:rsidR="00513742" w:rsidRDefault="00513742" w:rsidP="0060559B">
      <w:pPr>
        <w:pStyle w:val="FootnoteText"/>
        <w:spacing w:line="240" w:lineRule="auto"/>
      </w:pPr>
      <w:r>
        <w:rPr>
          <w:rStyle w:val="FootnoteReference"/>
        </w:rPr>
        <w:footnoteRef/>
      </w:r>
      <w:r>
        <w:t xml:space="preserve"> Franco ‘</w:t>
      </w:r>
      <w:proofErr w:type="spellStart"/>
      <w:r>
        <w:t>Bifo</w:t>
      </w:r>
      <w:proofErr w:type="spellEnd"/>
      <w:r>
        <w:t xml:space="preserve">’ Berardi, </w:t>
      </w:r>
      <w:r>
        <w:rPr>
          <w:i/>
        </w:rPr>
        <w:t xml:space="preserve">The Soul at Work: From Alienation to Autonomy </w:t>
      </w:r>
      <w:r>
        <w:t xml:space="preserve">(Los Angeles, CA: </w:t>
      </w:r>
      <w:proofErr w:type="spellStart"/>
      <w:r>
        <w:t>Semiotext</w:t>
      </w:r>
      <w:proofErr w:type="spellEnd"/>
      <w:r>
        <w:t>(e), 2009), 21-24.</w:t>
      </w:r>
    </w:p>
  </w:footnote>
  <w:footnote w:id="5">
    <w:p w14:paraId="3E04BA17" w14:textId="77777777" w:rsidR="00513742" w:rsidRDefault="00513742" w:rsidP="0060559B">
      <w:pPr>
        <w:pStyle w:val="FootnoteText"/>
        <w:spacing w:line="240" w:lineRule="auto"/>
      </w:pPr>
      <w:r>
        <w:rPr>
          <w:rStyle w:val="FootnoteReference"/>
        </w:rPr>
        <w:footnoteRef/>
      </w:r>
      <w:r>
        <w:t xml:space="preserve"> </w:t>
      </w:r>
      <w:proofErr w:type="spellStart"/>
      <w:r>
        <w:t>Bifo</w:t>
      </w:r>
      <w:proofErr w:type="spellEnd"/>
      <w:r>
        <w:t xml:space="preserve">, </w:t>
      </w:r>
      <w:r>
        <w:rPr>
          <w:i/>
        </w:rPr>
        <w:t>The Soul at Work</w:t>
      </w:r>
      <w:r>
        <w:t>, 75.</w:t>
      </w:r>
    </w:p>
  </w:footnote>
  <w:footnote w:id="6">
    <w:p w14:paraId="5663E277" w14:textId="77777777" w:rsidR="00513742" w:rsidRPr="007F3945" w:rsidRDefault="00513742" w:rsidP="0060559B">
      <w:pPr>
        <w:pStyle w:val="FootnoteText"/>
        <w:spacing w:line="240" w:lineRule="auto"/>
      </w:pPr>
      <w:r>
        <w:rPr>
          <w:rStyle w:val="FootnoteReference"/>
        </w:rPr>
        <w:footnoteRef/>
      </w:r>
      <w:r>
        <w:t xml:space="preserve"> </w:t>
      </w:r>
      <w:proofErr w:type="spellStart"/>
      <w:r>
        <w:t>Bifo</w:t>
      </w:r>
      <w:proofErr w:type="spellEnd"/>
      <w:r>
        <w:t xml:space="preserve">, </w:t>
      </w:r>
      <w:r>
        <w:rPr>
          <w:i/>
        </w:rPr>
        <w:t>The Soul at Work</w:t>
      </w:r>
      <w:r>
        <w:t>, 75.</w:t>
      </w:r>
    </w:p>
  </w:footnote>
  <w:footnote w:id="7">
    <w:p w14:paraId="50F3CE77" w14:textId="77777777" w:rsidR="00513742" w:rsidRDefault="00513742" w:rsidP="0060559B">
      <w:pPr>
        <w:pStyle w:val="FootnoteText"/>
        <w:spacing w:line="240" w:lineRule="auto"/>
      </w:pPr>
      <w:r>
        <w:rPr>
          <w:rStyle w:val="FootnoteReference"/>
        </w:rPr>
        <w:footnoteRef/>
      </w:r>
      <w:r>
        <w:t xml:space="preserve"> </w:t>
      </w:r>
      <w:proofErr w:type="spellStart"/>
      <w:r>
        <w:t>Bifo</w:t>
      </w:r>
      <w:proofErr w:type="spellEnd"/>
      <w:r>
        <w:t xml:space="preserve">, </w:t>
      </w:r>
      <w:r>
        <w:rPr>
          <w:i/>
        </w:rPr>
        <w:t>The Soul at Work</w:t>
      </w:r>
      <w:r>
        <w:t>, 76.</w:t>
      </w:r>
    </w:p>
  </w:footnote>
  <w:footnote w:id="8">
    <w:p w14:paraId="34447FE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Isabell </w:t>
      </w:r>
      <w:proofErr w:type="spellStart"/>
      <w:r w:rsidRPr="002A55CC">
        <w:rPr>
          <w:rFonts w:cs="Times New Roman"/>
        </w:rPr>
        <w:t>Lorey</w:t>
      </w:r>
      <w:proofErr w:type="spellEnd"/>
      <w:r w:rsidRPr="002A55CC">
        <w:rPr>
          <w:rFonts w:cs="Times New Roman"/>
        </w:rPr>
        <w:t xml:space="preserve">, </w:t>
      </w:r>
      <w:r w:rsidRPr="002A55CC">
        <w:rPr>
          <w:rFonts w:cs="Times New Roman"/>
          <w:i/>
        </w:rPr>
        <w:t>State of Insecurity: Government of the P</w:t>
      </w:r>
      <w:r>
        <w:rPr>
          <w:rFonts w:cs="Times New Roman"/>
          <w:i/>
        </w:rPr>
        <w:t>r</w:t>
      </w:r>
      <w:r w:rsidRPr="002A55CC">
        <w:rPr>
          <w:rFonts w:cs="Times New Roman"/>
          <w:i/>
        </w:rPr>
        <w:t xml:space="preserve">ecarious (Futures), </w:t>
      </w:r>
      <w:r w:rsidRPr="002A55CC">
        <w:rPr>
          <w:rFonts w:cs="Times New Roman"/>
        </w:rPr>
        <w:t xml:space="preserve">trans. Aileen </w:t>
      </w:r>
      <w:proofErr w:type="spellStart"/>
      <w:r w:rsidRPr="002A55CC">
        <w:rPr>
          <w:rFonts w:cs="Times New Roman"/>
        </w:rPr>
        <w:t>Dereeg</w:t>
      </w:r>
      <w:proofErr w:type="spellEnd"/>
      <w:r w:rsidRPr="002A55CC">
        <w:rPr>
          <w:rFonts w:cs="Times New Roman"/>
          <w:i/>
        </w:rPr>
        <w:t xml:space="preserve"> </w:t>
      </w:r>
      <w:r w:rsidRPr="002A55CC">
        <w:rPr>
          <w:rFonts w:cs="Times New Roman"/>
        </w:rPr>
        <w:t>(New York and London: Verso, 2015 (2012)), 12.</w:t>
      </w:r>
    </w:p>
  </w:footnote>
  <w:footnote w:id="9">
    <w:p w14:paraId="42EB7E22" w14:textId="3339D6AB"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Judith Butler, ‘Precarious Life, </w:t>
      </w:r>
      <w:proofErr w:type="spellStart"/>
      <w:r w:rsidRPr="002A55CC">
        <w:rPr>
          <w:rFonts w:cs="Times New Roman"/>
        </w:rPr>
        <w:t>Grievable</w:t>
      </w:r>
      <w:proofErr w:type="spellEnd"/>
      <w:r w:rsidRPr="002A55CC">
        <w:rPr>
          <w:rFonts w:cs="Times New Roman"/>
        </w:rPr>
        <w:t xml:space="preserve"> Life,’ in </w:t>
      </w:r>
      <w:r w:rsidRPr="002A55CC">
        <w:rPr>
          <w:rFonts w:cs="Times New Roman"/>
          <w:i/>
        </w:rPr>
        <w:t xml:space="preserve">Frames of War: When </w:t>
      </w:r>
      <w:r>
        <w:rPr>
          <w:rFonts w:cs="Times New Roman"/>
          <w:i/>
        </w:rPr>
        <w:t>I</w:t>
      </w:r>
      <w:r w:rsidRPr="002A55CC">
        <w:rPr>
          <w:rFonts w:cs="Times New Roman"/>
          <w:i/>
        </w:rPr>
        <w:t xml:space="preserve">s Life </w:t>
      </w:r>
      <w:proofErr w:type="spellStart"/>
      <w:r w:rsidRPr="002A55CC">
        <w:rPr>
          <w:rFonts w:cs="Times New Roman"/>
          <w:i/>
        </w:rPr>
        <w:t>Grievable</w:t>
      </w:r>
      <w:proofErr w:type="spellEnd"/>
      <w:r w:rsidRPr="002A55CC">
        <w:rPr>
          <w:rFonts w:cs="Times New Roman"/>
          <w:i/>
        </w:rPr>
        <w:t xml:space="preserve">? </w:t>
      </w:r>
      <w:r w:rsidRPr="002A55CC">
        <w:rPr>
          <w:rFonts w:cs="Times New Roman"/>
        </w:rPr>
        <w:t xml:space="preserve">(London: Verso, 2009), 23, as cited in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32.</w:t>
      </w:r>
    </w:p>
  </w:footnote>
  <w:footnote w:id="10">
    <w:p w14:paraId="5F52C78D"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34.</w:t>
      </w:r>
    </w:p>
  </w:footnote>
  <w:footnote w:id="11">
    <w:p w14:paraId="05BE46F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25.</w:t>
      </w:r>
    </w:p>
  </w:footnote>
  <w:footnote w:id="12">
    <w:p w14:paraId="6FB523EE"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79.</w:t>
      </w:r>
    </w:p>
  </w:footnote>
  <w:footnote w:id="13">
    <w:p w14:paraId="3354CE9C" w14:textId="2448E505" w:rsidR="00513742" w:rsidRPr="00BD0FB6" w:rsidRDefault="00513742">
      <w:pPr>
        <w:pStyle w:val="FootnoteText"/>
      </w:pPr>
      <w:r>
        <w:rPr>
          <w:rStyle w:val="FootnoteReference"/>
        </w:rPr>
        <w:footnoteRef/>
      </w:r>
      <w:r>
        <w:t xml:space="preserve"> Hugh James, ‘Transition Models and Democratization in Russia’ in </w:t>
      </w:r>
      <w:r>
        <w:rPr>
          <w:i/>
          <w:iCs/>
        </w:rPr>
        <w:t xml:space="preserve">Russia After the Cold War, </w:t>
      </w:r>
      <w:r>
        <w:t xml:space="preserve">ed. Mike Bowker and Cameron Ross (Harlow, New York: Longman, 2000), 21, as cited by Octavian </w:t>
      </w:r>
      <w:proofErr w:type="spellStart"/>
      <w:r>
        <w:t>Esanu</w:t>
      </w:r>
      <w:proofErr w:type="spellEnd"/>
      <w:r>
        <w:t xml:space="preserve">, </w:t>
      </w:r>
      <w:r>
        <w:rPr>
          <w:i/>
          <w:iCs/>
        </w:rPr>
        <w:t xml:space="preserve">The Transition of the Soros Centers to Contemporary Art: The Managed Avant-Garde </w:t>
      </w:r>
      <w:r>
        <w:t>(Kiev: CCCK, 2008), 6.</w:t>
      </w:r>
    </w:p>
  </w:footnote>
  <w:footnote w:id="14">
    <w:p w14:paraId="21D69BB1" w14:textId="28FFDE78" w:rsidR="00513742" w:rsidRPr="004C36AE" w:rsidRDefault="00513742">
      <w:pPr>
        <w:pStyle w:val="FootnoteText"/>
      </w:pPr>
      <w:r>
        <w:rPr>
          <w:rStyle w:val="FootnoteReference"/>
        </w:rPr>
        <w:footnoteRef/>
      </w:r>
      <w:r>
        <w:t xml:space="preserve"> Octavian </w:t>
      </w:r>
      <w:proofErr w:type="spellStart"/>
      <w:r>
        <w:t>Esanu</w:t>
      </w:r>
      <w:proofErr w:type="spellEnd"/>
      <w:r>
        <w:t xml:space="preserve">, </w:t>
      </w:r>
      <w:r>
        <w:rPr>
          <w:i/>
          <w:iCs/>
        </w:rPr>
        <w:t xml:space="preserve">The Transition of the Soros Centers to Contemporary Art: The Managed Avant-Garde </w:t>
      </w:r>
      <w:r>
        <w:t>(Kiev: CCCK, 2008), 5-7.</w:t>
      </w:r>
    </w:p>
  </w:footnote>
  <w:footnote w:id="15">
    <w:p w14:paraId="1330562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Boris </w:t>
      </w:r>
      <w:proofErr w:type="spellStart"/>
      <w:r w:rsidRPr="002A55CC">
        <w:rPr>
          <w:rFonts w:cs="Times New Roman"/>
        </w:rPr>
        <w:t>Buden</w:t>
      </w:r>
      <w:proofErr w:type="spellEnd"/>
      <w:r w:rsidRPr="002A55CC">
        <w:rPr>
          <w:rFonts w:cs="Times New Roman"/>
        </w:rPr>
        <w:t xml:space="preserve">, ‘Children of Post-Communism,’ in </w:t>
      </w:r>
      <w:r w:rsidRPr="002A55CC">
        <w:rPr>
          <w:rFonts w:cs="Times New Roman"/>
          <w:i/>
        </w:rPr>
        <w:t xml:space="preserve">Welcome to the Desert of Post-Socialism: Radical Politics after Yugoslavia, </w:t>
      </w:r>
      <w:r w:rsidRPr="002A55CC">
        <w:rPr>
          <w:rFonts w:cs="Times New Roman"/>
        </w:rPr>
        <w:t xml:space="preserve">Igor </w:t>
      </w:r>
      <w:proofErr w:type="spellStart"/>
      <w:r>
        <w:rPr>
          <w:rFonts w:cs="Times New Roman"/>
        </w:rPr>
        <w:t>Štiks</w:t>
      </w:r>
      <w:proofErr w:type="spellEnd"/>
      <w:r w:rsidRPr="002A55CC">
        <w:rPr>
          <w:rFonts w:cs="Times New Roman"/>
        </w:rPr>
        <w:t xml:space="preserve"> and </w:t>
      </w:r>
      <w:proofErr w:type="spellStart"/>
      <w:r w:rsidRPr="002A55CC">
        <w:rPr>
          <w:rFonts w:cs="Times New Roman"/>
        </w:rPr>
        <w:t>Srećko</w:t>
      </w:r>
      <w:proofErr w:type="spellEnd"/>
      <w:r w:rsidRPr="002A55CC">
        <w:rPr>
          <w:rFonts w:cs="Times New Roman"/>
        </w:rPr>
        <w:t xml:space="preserve"> Horvat, eds. (New York: Verso, 2015), 125.</w:t>
      </w:r>
    </w:p>
  </w:footnote>
  <w:footnote w:id="16">
    <w:p w14:paraId="4064DC6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Buden</w:t>
      </w:r>
      <w:proofErr w:type="spellEnd"/>
      <w:r w:rsidRPr="002A55CC">
        <w:rPr>
          <w:rFonts w:cs="Times New Roman"/>
        </w:rPr>
        <w:t xml:space="preserve">, </w:t>
      </w:r>
      <w:r>
        <w:rPr>
          <w:rFonts w:cs="Times New Roman"/>
        </w:rPr>
        <w:t xml:space="preserve">‘Children of Post-Communism,’ </w:t>
      </w:r>
      <w:r w:rsidRPr="002A55CC">
        <w:rPr>
          <w:rFonts w:cs="Times New Roman"/>
        </w:rPr>
        <w:t>133.</w:t>
      </w:r>
    </w:p>
  </w:footnote>
  <w:footnote w:id="17">
    <w:p w14:paraId="7868EA0E"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Igor </w:t>
      </w:r>
      <w:proofErr w:type="spellStart"/>
      <w:r>
        <w:rPr>
          <w:rFonts w:cs="Times New Roman"/>
        </w:rPr>
        <w:t>Štiks</w:t>
      </w:r>
      <w:proofErr w:type="spellEnd"/>
      <w:r w:rsidRPr="002A55CC">
        <w:rPr>
          <w:rFonts w:cs="Times New Roman"/>
        </w:rPr>
        <w:t xml:space="preserve"> and </w:t>
      </w:r>
      <w:proofErr w:type="spellStart"/>
      <w:r w:rsidRPr="002A55CC">
        <w:rPr>
          <w:rFonts w:cs="Times New Roman"/>
        </w:rPr>
        <w:t>Srećko</w:t>
      </w:r>
      <w:proofErr w:type="spellEnd"/>
      <w:r w:rsidRPr="002A55CC">
        <w:rPr>
          <w:rFonts w:cs="Times New Roman"/>
        </w:rPr>
        <w:t xml:space="preserve"> Horvat, ‘Radical Politics in the Desert of Transition,’ in </w:t>
      </w:r>
      <w:r w:rsidRPr="002A55CC">
        <w:rPr>
          <w:rFonts w:cs="Times New Roman"/>
          <w:i/>
        </w:rPr>
        <w:t xml:space="preserve">Welcome to the Desert of Post-Socialism: Radical Politics after Yugoslavia, </w:t>
      </w:r>
      <w:r w:rsidRPr="002A55CC">
        <w:rPr>
          <w:rFonts w:cs="Times New Roman"/>
        </w:rPr>
        <w:t xml:space="preserve">Igor </w:t>
      </w:r>
      <w:proofErr w:type="spellStart"/>
      <w:r>
        <w:rPr>
          <w:rFonts w:cs="Times New Roman"/>
        </w:rPr>
        <w:t>Štiks</w:t>
      </w:r>
      <w:proofErr w:type="spellEnd"/>
      <w:r w:rsidRPr="002A55CC">
        <w:rPr>
          <w:rFonts w:cs="Times New Roman"/>
        </w:rPr>
        <w:t xml:space="preserve"> and </w:t>
      </w:r>
      <w:proofErr w:type="spellStart"/>
      <w:r w:rsidRPr="002A55CC">
        <w:rPr>
          <w:rFonts w:cs="Times New Roman"/>
        </w:rPr>
        <w:t>Srećko</w:t>
      </w:r>
      <w:proofErr w:type="spellEnd"/>
      <w:r w:rsidRPr="002A55CC">
        <w:rPr>
          <w:rFonts w:cs="Times New Roman"/>
        </w:rPr>
        <w:t xml:space="preserve"> Horvat, eds. (New York: Verso, 2015), 5.</w:t>
      </w:r>
    </w:p>
  </w:footnote>
  <w:footnote w:id="18">
    <w:p w14:paraId="6BE81E95"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Pr>
          <w:rFonts w:cs="Times New Roman"/>
        </w:rPr>
        <w:t xml:space="preserve">Jacques </w:t>
      </w:r>
      <w:proofErr w:type="spellStart"/>
      <w:r w:rsidRPr="002A55CC">
        <w:rPr>
          <w:rFonts w:cs="Times New Roman"/>
        </w:rPr>
        <w:t>Rancière</w:t>
      </w:r>
      <w:proofErr w:type="spellEnd"/>
      <w:r w:rsidRPr="002A55CC">
        <w:rPr>
          <w:rFonts w:cs="Times New Roman"/>
        </w:rPr>
        <w:t xml:space="preserve">, ‘Time, Narration, Politics,’ </w:t>
      </w:r>
      <w:r>
        <w:rPr>
          <w:rFonts w:cs="Times New Roman"/>
        </w:rPr>
        <w:t xml:space="preserve">in </w:t>
      </w:r>
      <w:r>
        <w:rPr>
          <w:rFonts w:cs="Times New Roman"/>
          <w:i/>
          <w:iCs/>
        </w:rPr>
        <w:t xml:space="preserve">Modern Times </w:t>
      </w:r>
      <w:r>
        <w:rPr>
          <w:rFonts w:cs="Times New Roman"/>
        </w:rPr>
        <w:t xml:space="preserve">(Zagreb: MAMA Multimedia Institute, 2018), </w:t>
      </w:r>
      <w:r w:rsidRPr="002A55CC">
        <w:rPr>
          <w:rFonts w:cs="Times New Roman"/>
        </w:rPr>
        <w:t>14.</w:t>
      </w:r>
    </w:p>
  </w:footnote>
  <w:footnote w:id="19">
    <w:p w14:paraId="42EA31F0"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Rancière</w:t>
      </w:r>
      <w:proofErr w:type="spellEnd"/>
      <w:r w:rsidRPr="002A55CC">
        <w:rPr>
          <w:rFonts w:cs="Times New Roman"/>
        </w:rPr>
        <w:t>, ‘Time, Narration, Politics,’ 15.</w:t>
      </w:r>
    </w:p>
  </w:footnote>
  <w:footnote w:id="20">
    <w:p w14:paraId="2D8AAF1D"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Rancière</w:t>
      </w:r>
      <w:proofErr w:type="spellEnd"/>
      <w:r w:rsidRPr="002A55CC">
        <w:rPr>
          <w:rFonts w:cs="Times New Roman"/>
        </w:rPr>
        <w:t>, ‘Time, Narration, Politics,’ 16.</w:t>
      </w:r>
    </w:p>
  </w:footnote>
  <w:footnote w:id="21">
    <w:p w14:paraId="3C6CA6BB"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Rancière</w:t>
      </w:r>
      <w:proofErr w:type="spellEnd"/>
      <w:r w:rsidRPr="002A55CC">
        <w:rPr>
          <w:rFonts w:cs="Times New Roman"/>
        </w:rPr>
        <w:t>, ‘Time, Narration, Politics,’ 22-23.</w:t>
      </w:r>
    </w:p>
  </w:footnote>
  <w:footnote w:id="22">
    <w:p w14:paraId="2F451A71" w14:textId="1C465A61" w:rsidR="00513742" w:rsidRDefault="00513742" w:rsidP="0060559B">
      <w:pPr>
        <w:pStyle w:val="FootnoteText"/>
        <w:spacing w:line="240" w:lineRule="auto"/>
      </w:pPr>
      <w:r>
        <w:rPr>
          <w:rStyle w:val="FootnoteReference"/>
        </w:rPr>
        <w:footnoteRef/>
      </w:r>
      <w:r>
        <w:t xml:space="preserve"> Except the period between 1945-1949 when Tito was allied with Stalin, and Yugoslavia had typical Eastern Bloc communist policies such as, plan economy and socialist realism as the only state-approved type of culture.</w:t>
      </w:r>
    </w:p>
  </w:footnote>
  <w:footnote w:id="23">
    <w:p w14:paraId="091437F9" w14:textId="77777777" w:rsidR="00513742" w:rsidRPr="000F45A3" w:rsidRDefault="00513742" w:rsidP="0060559B">
      <w:pPr>
        <w:pStyle w:val="FootnoteText"/>
        <w:spacing w:line="240" w:lineRule="auto"/>
      </w:pPr>
      <w:r>
        <w:rPr>
          <w:rStyle w:val="FootnoteReference"/>
        </w:rPr>
        <w:footnoteRef/>
      </w:r>
      <w:r>
        <w:t xml:space="preserve"> ‘Non-Aligned Movement,’ </w:t>
      </w:r>
      <w:r>
        <w:rPr>
          <w:i/>
        </w:rPr>
        <w:t xml:space="preserve">Wikipedia, </w:t>
      </w:r>
      <w:r>
        <w:t>5 April 2019,</w:t>
      </w:r>
      <w:r>
        <w:rPr>
          <w:i/>
        </w:rPr>
        <w:t xml:space="preserve"> </w:t>
      </w:r>
      <w:hyperlink r:id="rId3" w:history="1">
        <w:r w:rsidRPr="000F45A3">
          <w:rPr>
            <w:rStyle w:val="Hyperlink"/>
          </w:rPr>
          <w:t>https://en.wikipedia.org/wiki/Non-Aligned_Movement</w:t>
        </w:r>
      </w:hyperlink>
      <w:r w:rsidRPr="000F45A3">
        <w:t>.</w:t>
      </w:r>
      <w:r>
        <w:rPr>
          <w:i/>
        </w:rPr>
        <w:t xml:space="preserve"> </w:t>
      </w:r>
    </w:p>
  </w:footnote>
  <w:footnote w:id="24">
    <w:p w14:paraId="67B3F38B" w14:textId="77777777" w:rsidR="00513742" w:rsidRDefault="00513742" w:rsidP="0060559B">
      <w:pPr>
        <w:pStyle w:val="FootnoteText"/>
        <w:spacing w:line="240" w:lineRule="auto"/>
      </w:pPr>
      <w:r>
        <w:rPr>
          <w:rStyle w:val="FootnoteReference"/>
        </w:rPr>
        <w:footnoteRef/>
      </w:r>
      <w:r>
        <w:t xml:space="preserve"> Central Intelligence Agency, ‘National Intelligence Estimate Number 15-67: The Yugoslav Experiment,’ 13 April 1967, </w:t>
      </w:r>
      <w:hyperlink r:id="rId4" w:history="1">
        <w:r w:rsidRPr="00037387">
          <w:rPr>
            <w:rStyle w:val="Hyperlink"/>
          </w:rPr>
          <w:t>https://www.cia.gov/library/readingroom/docs/DOC_0000272967.pdf</w:t>
        </w:r>
      </w:hyperlink>
      <w:r>
        <w:t>.</w:t>
      </w:r>
    </w:p>
  </w:footnote>
  <w:footnote w:id="25">
    <w:p w14:paraId="7D92FC2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An influential example of these politics of history, that were mainly fueled by the US, is </w:t>
      </w:r>
      <w:r w:rsidRPr="002A55CC">
        <w:rPr>
          <w:rFonts w:cs="Times New Roman"/>
          <w:lang w:val="en-GB"/>
        </w:rPr>
        <w:t xml:space="preserve">Samuel P. Huntington, ‘’The Clash of Civilizations?’’ </w:t>
      </w:r>
      <w:r w:rsidRPr="002A55CC">
        <w:rPr>
          <w:rFonts w:cs="Times New Roman"/>
          <w:i/>
          <w:lang w:val="en-GB"/>
        </w:rPr>
        <w:t xml:space="preserve">Foreign Affairs, </w:t>
      </w:r>
      <w:r w:rsidRPr="002A55CC">
        <w:rPr>
          <w:rFonts w:cs="Times New Roman"/>
          <w:lang w:val="en-GB"/>
        </w:rPr>
        <w:t>vol. 72, no. 3 (Summer 1993), 22-49.</w:t>
      </w:r>
    </w:p>
  </w:footnote>
  <w:footnote w:id="26">
    <w:p w14:paraId="0AE04A2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Ozren</w:t>
      </w:r>
      <w:proofErr w:type="spellEnd"/>
      <w:r w:rsidRPr="002A55CC">
        <w:rPr>
          <w:rFonts w:cs="Times New Roman"/>
        </w:rPr>
        <w:t xml:space="preserve"> </w:t>
      </w:r>
      <w:proofErr w:type="spellStart"/>
      <w:r w:rsidRPr="002A55CC">
        <w:rPr>
          <w:rFonts w:cs="Times New Roman"/>
        </w:rPr>
        <w:t>Pupovac</w:t>
      </w:r>
      <w:proofErr w:type="spellEnd"/>
      <w:r w:rsidRPr="002A55CC">
        <w:rPr>
          <w:rFonts w:cs="Times New Roman"/>
        </w:rPr>
        <w:t xml:space="preserve">, ‘Why is The Experience of Yugoslavia Important Today?’ in </w:t>
      </w:r>
      <w:r w:rsidRPr="002A55CC">
        <w:rPr>
          <w:rFonts w:cs="Times New Roman"/>
          <w:i/>
        </w:rPr>
        <w:t xml:space="preserve">Sweet Sixties: </w:t>
      </w:r>
      <w:proofErr w:type="spellStart"/>
      <w:r w:rsidRPr="002A55CC">
        <w:rPr>
          <w:rFonts w:cs="Times New Roman"/>
          <w:i/>
        </w:rPr>
        <w:t>Spectres</w:t>
      </w:r>
      <w:proofErr w:type="spellEnd"/>
      <w:r w:rsidRPr="002A55CC">
        <w:rPr>
          <w:rFonts w:cs="Times New Roman"/>
          <w:i/>
        </w:rPr>
        <w:t xml:space="preserve"> and Spirits of a Parallel Avant-garde</w:t>
      </w:r>
      <w:r w:rsidRPr="002A55CC">
        <w:rPr>
          <w:rFonts w:cs="Times New Roman"/>
        </w:rPr>
        <w:t xml:space="preserve">, Georg </w:t>
      </w:r>
      <w:proofErr w:type="spellStart"/>
      <w:r w:rsidRPr="002A55CC">
        <w:rPr>
          <w:rFonts w:cs="Times New Roman"/>
        </w:rPr>
        <w:t>Schöllhammer</w:t>
      </w:r>
      <w:proofErr w:type="spellEnd"/>
      <w:r w:rsidRPr="002A55CC">
        <w:rPr>
          <w:rFonts w:cs="Times New Roman"/>
        </w:rPr>
        <w:t xml:space="preserve"> and Ruben </w:t>
      </w:r>
      <w:proofErr w:type="spellStart"/>
      <w:r w:rsidRPr="002A55CC">
        <w:rPr>
          <w:rFonts w:cs="Times New Roman"/>
        </w:rPr>
        <w:t>Arevshatyan</w:t>
      </w:r>
      <w:proofErr w:type="spellEnd"/>
      <w:r w:rsidRPr="002A55CC">
        <w:rPr>
          <w:rFonts w:cs="Times New Roman"/>
        </w:rPr>
        <w:t>, eds. (Berlin: Sternberg Press, 2013), 481-496.</w:t>
      </w:r>
    </w:p>
  </w:footnote>
  <w:footnote w:id="27">
    <w:p w14:paraId="59894F85" w14:textId="77777777" w:rsidR="00513742" w:rsidRDefault="00513742" w:rsidP="0060559B">
      <w:pPr>
        <w:pStyle w:val="FootnoteText"/>
        <w:spacing w:line="240" w:lineRule="auto"/>
      </w:pPr>
      <w:r>
        <w:rPr>
          <w:rStyle w:val="FootnoteReference"/>
        </w:rPr>
        <w:footnoteRef/>
      </w:r>
      <w:r>
        <w:t xml:space="preserve"> </w:t>
      </w:r>
      <w:proofErr w:type="spellStart"/>
      <w:r w:rsidRPr="00744C36">
        <w:t>Pupovac</w:t>
      </w:r>
      <w:proofErr w:type="spellEnd"/>
      <w:r w:rsidRPr="00744C36">
        <w:t>, ‘Why Is the Experience of Yugoslavia Important Today?’</w:t>
      </w:r>
      <w:r>
        <w:t xml:space="preserve"> </w:t>
      </w:r>
      <w:r w:rsidRPr="00744C36">
        <w:t>481.</w:t>
      </w:r>
    </w:p>
  </w:footnote>
  <w:footnote w:id="28">
    <w:p w14:paraId="03BC989B"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for instance, </w:t>
      </w:r>
      <w:proofErr w:type="spellStart"/>
      <w:r w:rsidRPr="002A55CC">
        <w:rPr>
          <w:rFonts w:cs="Times New Roman"/>
        </w:rPr>
        <w:t>Tvrtko</w:t>
      </w:r>
      <w:proofErr w:type="spellEnd"/>
      <w:r w:rsidRPr="002A55CC">
        <w:rPr>
          <w:rFonts w:cs="Times New Roman"/>
        </w:rPr>
        <w:t xml:space="preserve"> </w:t>
      </w:r>
      <w:proofErr w:type="spellStart"/>
      <w:r w:rsidRPr="002A55CC">
        <w:rPr>
          <w:rFonts w:cs="Times New Roman"/>
        </w:rPr>
        <w:t>Jakovina</w:t>
      </w:r>
      <w:proofErr w:type="spellEnd"/>
      <w:r w:rsidRPr="002A55CC">
        <w:rPr>
          <w:rFonts w:cs="Times New Roman"/>
        </w:rPr>
        <w:t xml:space="preserve">, ‘Historical Success of Schizophrenic State: Modernisation in Yugoslavia 1945-1974,’ in </w:t>
      </w:r>
      <w:r w:rsidRPr="002A55CC">
        <w:rPr>
          <w:rFonts w:cs="Times New Roman"/>
          <w:i/>
        </w:rPr>
        <w:t xml:space="preserve">Socialism and Modernity: Art, Culture, Politics 1950-1974, </w:t>
      </w:r>
      <w:r w:rsidRPr="002A55CC">
        <w:rPr>
          <w:rFonts w:cs="Times New Roman"/>
        </w:rPr>
        <w:t xml:space="preserve">ed. </w:t>
      </w:r>
      <w:proofErr w:type="spellStart"/>
      <w:r w:rsidRPr="002A55CC">
        <w:rPr>
          <w:rFonts w:cs="Times New Roman"/>
        </w:rPr>
        <w:t>Ljiljana</w:t>
      </w:r>
      <w:proofErr w:type="spellEnd"/>
      <w:r w:rsidRPr="002A55CC">
        <w:rPr>
          <w:rFonts w:cs="Times New Roman"/>
        </w:rPr>
        <w:t xml:space="preserve"> </w:t>
      </w:r>
      <w:proofErr w:type="spellStart"/>
      <w:r w:rsidRPr="002A55CC">
        <w:rPr>
          <w:rFonts w:cs="Times New Roman"/>
        </w:rPr>
        <w:t>Kolešnik</w:t>
      </w:r>
      <w:proofErr w:type="spellEnd"/>
      <w:r w:rsidRPr="002A55CC">
        <w:rPr>
          <w:rFonts w:cs="Times New Roman"/>
        </w:rPr>
        <w:t xml:space="preserve"> (Zagreb: Institute of Art History &amp; Museum of Contemporary Art, 2012), 7-44.</w:t>
      </w:r>
    </w:p>
  </w:footnote>
  <w:footnote w:id="29">
    <w:p w14:paraId="75372C60" w14:textId="4B442617" w:rsidR="00513742" w:rsidRPr="002A55CC" w:rsidRDefault="00513742" w:rsidP="0060559B">
      <w:pPr>
        <w:pStyle w:val="FootnoteText"/>
        <w:spacing w:line="240" w:lineRule="auto"/>
        <w:rPr>
          <w:rFonts w:cs="Times New Roman"/>
          <w:lang w:val="en-GB"/>
        </w:rPr>
      </w:pPr>
      <w:r w:rsidRPr="002A55CC">
        <w:rPr>
          <w:rStyle w:val="FootnoteReference"/>
          <w:rFonts w:cs="Times New Roman"/>
        </w:rPr>
        <w:footnoteRef/>
      </w:r>
      <w:r w:rsidRPr="002A55CC">
        <w:rPr>
          <w:rFonts w:cs="Times New Roman"/>
        </w:rPr>
        <w:t xml:space="preserve"> Importantly, </w:t>
      </w:r>
      <w:proofErr w:type="spellStart"/>
      <w:r w:rsidRPr="002A55CC">
        <w:rPr>
          <w:rFonts w:cs="Times New Roman"/>
        </w:rPr>
        <w:t>Denegri</w:t>
      </w:r>
      <w:proofErr w:type="spellEnd"/>
      <w:r w:rsidRPr="002A55CC">
        <w:rPr>
          <w:rFonts w:cs="Times New Roman"/>
        </w:rPr>
        <w:t xml:space="preserve"> distinguished between the institutionally supported ‘first line’ in cultural production and the extra-institutional ‘second line’</w:t>
      </w:r>
      <w:r>
        <w:rPr>
          <w:rFonts w:cs="Times New Roman"/>
        </w:rPr>
        <w:t>. A</w:t>
      </w:r>
      <w:r w:rsidRPr="002A55CC">
        <w:rPr>
          <w:rFonts w:cs="Times New Roman"/>
        </w:rPr>
        <w:t xml:space="preserve">ccording to </w:t>
      </w:r>
      <w:proofErr w:type="spellStart"/>
      <w:r w:rsidRPr="002A55CC">
        <w:rPr>
          <w:rFonts w:cs="Times New Roman"/>
        </w:rPr>
        <w:t>Denegri</w:t>
      </w:r>
      <w:proofErr w:type="spellEnd"/>
      <w:r w:rsidRPr="002A55CC">
        <w:rPr>
          <w:rFonts w:cs="Times New Roman"/>
        </w:rPr>
        <w:t xml:space="preserve"> radical and avant-garde practices</w:t>
      </w:r>
      <w:r>
        <w:rPr>
          <w:rFonts w:cs="Times New Roman"/>
        </w:rPr>
        <w:t xml:space="preserve"> took</w:t>
      </w:r>
      <w:r w:rsidRPr="002A55CC">
        <w:rPr>
          <w:rFonts w:cs="Times New Roman"/>
        </w:rPr>
        <w:t xml:space="preserve"> place during the socialist era. This localization of the radical</w:t>
      </w:r>
      <w:r>
        <w:rPr>
          <w:rFonts w:cs="Times New Roman"/>
        </w:rPr>
        <w:t xml:space="preserve"> –</w:t>
      </w:r>
      <w:r w:rsidRPr="002A55CC">
        <w:rPr>
          <w:rFonts w:cs="Times New Roman"/>
        </w:rPr>
        <w:t xml:space="preserve"> strictly</w:t>
      </w:r>
      <w:r>
        <w:rPr>
          <w:rFonts w:cs="Times New Roman"/>
        </w:rPr>
        <w:t xml:space="preserve"> </w:t>
      </w:r>
      <w:r w:rsidRPr="002A55CC">
        <w:rPr>
          <w:rFonts w:cs="Times New Roman"/>
        </w:rPr>
        <w:t xml:space="preserve">outside of state-governed cultural institutions </w:t>
      </w:r>
      <w:r>
        <w:rPr>
          <w:rFonts w:cs="Times New Roman"/>
        </w:rPr>
        <w:t xml:space="preserve">– </w:t>
      </w:r>
      <w:r w:rsidRPr="002A55CC">
        <w:rPr>
          <w:rFonts w:cs="Times New Roman"/>
        </w:rPr>
        <w:t>is</w:t>
      </w:r>
      <w:ins w:id="5" w:author="UvA" w:date="2019-07-02T12:18:00Z">
        <w:r>
          <w:rPr>
            <w:rFonts w:cs="Times New Roman"/>
          </w:rPr>
          <w:t xml:space="preserve"> </w:t>
        </w:r>
      </w:ins>
      <w:r w:rsidRPr="002A55CC">
        <w:rPr>
          <w:rFonts w:cs="Times New Roman"/>
        </w:rPr>
        <w:t>problematic with regard to histori</w:t>
      </w:r>
      <w:r>
        <w:rPr>
          <w:rFonts w:cs="Times New Roman"/>
        </w:rPr>
        <w:t>c</w:t>
      </w:r>
      <w:r w:rsidRPr="002A55CC">
        <w:rPr>
          <w:rFonts w:cs="Times New Roman"/>
        </w:rPr>
        <w:t xml:space="preserve">al reality, as will be elaborated below. </w:t>
      </w:r>
      <w:proofErr w:type="spellStart"/>
      <w:r w:rsidRPr="002A55CC">
        <w:rPr>
          <w:rFonts w:cs="Times New Roman"/>
          <w:lang w:val="en-GB"/>
        </w:rPr>
        <w:t>Ješa</w:t>
      </w:r>
      <w:proofErr w:type="spellEnd"/>
      <w:r w:rsidRPr="002A55CC">
        <w:rPr>
          <w:rFonts w:cs="Times New Roman"/>
          <w:lang w:val="en-GB"/>
        </w:rPr>
        <w:t xml:space="preserve"> </w:t>
      </w:r>
      <w:proofErr w:type="spellStart"/>
      <w:r w:rsidRPr="002A55CC">
        <w:rPr>
          <w:rFonts w:cs="Times New Roman"/>
          <w:lang w:val="en-GB"/>
        </w:rPr>
        <w:t>Denegri</w:t>
      </w:r>
      <w:proofErr w:type="spellEnd"/>
      <w:r w:rsidRPr="002A55CC">
        <w:rPr>
          <w:rFonts w:cs="Times New Roman"/>
          <w:lang w:val="en-GB"/>
        </w:rPr>
        <w:t xml:space="preserve">, ‘Inside or Outside </w:t>
      </w:r>
      <w:r>
        <w:rPr>
          <w:rFonts w:cs="Times New Roman"/>
          <w:lang w:val="en-GB"/>
        </w:rPr>
        <w:t>“</w:t>
      </w:r>
      <w:r w:rsidRPr="002A55CC">
        <w:rPr>
          <w:rFonts w:cs="Times New Roman"/>
          <w:lang w:val="en-GB"/>
        </w:rPr>
        <w:t>Socialist Modernism?</w:t>
      </w:r>
      <w:r>
        <w:rPr>
          <w:rFonts w:cs="Times New Roman"/>
          <w:lang w:val="en-GB"/>
        </w:rPr>
        <w:t>”</w:t>
      </w:r>
      <w:r w:rsidRPr="002A55CC">
        <w:rPr>
          <w:rFonts w:cs="Times New Roman"/>
          <w:lang w:val="en-GB"/>
        </w:rPr>
        <w:t xml:space="preserve"> Radical Views on the Yugoslav Art Scene 1950-1970,’ in </w:t>
      </w:r>
      <w:r w:rsidRPr="002A55CC">
        <w:rPr>
          <w:rFonts w:cs="Times New Roman"/>
          <w:i/>
          <w:iCs/>
          <w:lang w:val="en-GB"/>
        </w:rPr>
        <w:t xml:space="preserve">Impossible Histories: Historical Avant-gardes, Neo-avant-gardes, and Post-avant-gardes in Yugoslavia, 1918-1991, </w:t>
      </w:r>
      <w:r w:rsidRPr="002A55CC">
        <w:rPr>
          <w:rFonts w:cs="Times New Roman"/>
          <w:lang w:val="en-GB"/>
        </w:rPr>
        <w:t xml:space="preserve">ed. </w:t>
      </w:r>
      <w:proofErr w:type="spellStart"/>
      <w:r w:rsidRPr="002A55CC">
        <w:rPr>
          <w:rFonts w:cs="Times New Roman"/>
          <w:lang w:val="en-GB"/>
        </w:rPr>
        <w:t>Dubravka</w:t>
      </w:r>
      <w:proofErr w:type="spellEnd"/>
      <w:r w:rsidRPr="002A55CC">
        <w:rPr>
          <w:rFonts w:cs="Times New Roman"/>
          <w:lang w:val="en-GB"/>
        </w:rPr>
        <w:t xml:space="preserve"> </w:t>
      </w:r>
      <w:proofErr w:type="spellStart"/>
      <w:r w:rsidRPr="002A55CC">
        <w:rPr>
          <w:rFonts w:cs="Times New Roman"/>
          <w:lang w:val="en-GB"/>
        </w:rPr>
        <w:t>Djurić</w:t>
      </w:r>
      <w:proofErr w:type="spellEnd"/>
      <w:r w:rsidRPr="002A55CC">
        <w:rPr>
          <w:rFonts w:cs="Times New Roman"/>
          <w:lang w:val="en-GB"/>
        </w:rPr>
        <w:t xml:space="preserve"> and </w:t>
      </w:r>
      <w:proofErr w:type="spellStart"/>
      <w:r w:rsidRPr="002A55CC">
        <w:rPr>
          <w:rFonts w:cs="Times New Roman"/>
          <w:lang w:val="en-GB"/>
        </w:rPr>
        <w:t>Misko</w:t>
      </w:r>
      <w:proofErr w:type="spellEnd"/>
      <w:r w:rsidRPr="002A55CC">
        <w:rPr>
          <w:rFonts w:cs="Times New Roman"/>
          <w:lang w:val="en-GB"/>
        </w:rPr>
        <w:t xml:space="preserve"> </w:t>
      </w:r>
      <w:proofErr w:type="spellStart"/>
      <w:r w:rsidRPr="002A55CC">
        <w:rPr>
          <w:rFonts w:cs="Times New Roman"/>
          <w:lang w:val="en-GB"/>
        </w:rPr>
        <w:t>Suvaković</w:t>
      </w:r>
      <w:proofErr w:type="spellEnd"/>
      <w:r w:rsidRPr="002A55CC">
        <w:rPr>
          <w:rFonts w:cs="Times New Roman"/>
          <w:lang w:val="en-GB"/>
        </w:rPr>
        <w:t xml:space="preserve"> (Cambridge, Mass., London: The MIT Press, 2003), 170-208. </w:t>
      </w:r>
    </w:p>
  </w:footnote>
  <w:footnote w:id="30">
    <w:p w14:paraId="60AE564F"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This is </w:t>
      </w:r>
      <w:r w:rsidRPr="002A55CC">
        <w:rPr>
          <w:rFonts w:cs="Times New Roman"/>
          <w:iCs/>
        </w:rPr>
        <w:t xml:space="preserve">convincingly shown in </w:t>
      </w:r>
      <w:proofErr w:type="spellStart"/>
      <w:r w:rsidRPr="002A55CC">
        <w:rPr>
          <w:rFonts w:cs="Times New Roman"/>
          <w:iCs/>
        </w:rPr>
        <w:t>Jasna</w:t>
      </w:r>
      <w:proofErr w:type="spellEnd"/>
      <w:r w:rsidRPr="002A55CC">
        <w:rPr>
          <w:rFonts w:cs="Times New Roman"/>
          <w:iCs/>
        </w:rPr>
        <w:t xml:space="preserve"> </w:t>
      </w:r>
      <w:proofErr w:type="spellStart"/>
      <w:r w:rsidRPr="002A55CC">
        <w:rPr>
          <w:rFonts w:cs="Times New Roman"/>
          <w:iCs/>
        </w:rPr>
        <w:t>Jaksić’s</w:t>
      </w:r>
      <w:proofErr w:type="spellEnd"/>
      <w:r w:rsidRPr="002A55CC">
        <w:rPr>
          <w:rFonts w:cs="Times New Roman"/>
          <w:iCs/>
        </w:rPr>
        <w:t xml:space="preserve"> </w:t>
      </w:r>
      <w:r w:rsidRPr="002A55CC">
        <w:rPr>
          <w:rFonts w:cs="Times New Roman"/>
          <w:i/>
          <w:iCs/>
        </w:rPr>
        <w:t xml:space="preserve">Art on Tour: The Invention of the Audience </w:t>
      </w:r>
      <w:r w:rsidRPr="002A55CC">
        <w:rPr>
          <w:rFonts w:cs="Times New Roman"/>
          <w:iCs/>
        </w:rPr>
        <w:t xml:space="preserve">(2015), which elaborates the ‘didactic exhibition’ of Western modernist art traveling though Yugoslavia. </w:t>
      </w:r>
      <w:r w:rsidRPr="002A55CC">
        <w:rPr>
          <w:rFonts w:cs="Times New Roman"/>
        </w:rPr>
        <w:t xml:space="preserve">The </w:t>
      </w:r>
      <w:proofErr w:type="spellStart"/>
      <w:r w:rsidRPr="002A55CC">
        <w:rPr>
          <w:rFonts w:cs="Times New Roman"/>
        </w:rPr>
        <w:t>exbhition</w:t>
      </w:r>
      <w:proofErr w:type="spellEnd"/>
      <w:r w:rsidRPr="002A55CC">
        <w:rPr>
          <w:rFonts w:cs="Times New Roman"/>
        </w:rPr>
        <w:t xml:space="preserve"> was ‘probably the most visited exhibition of contemporary art in what was then Yugoslavia’, having been on display in Zagreb, Rijeka, Sisak, </w:t>
      </w:r>
      <w:proofErr w:type="spellStart"/>
      <w:r w:rsidRPr="002A55CC">
        <w:rPr>
          <w:rFonts w:cs="Times New Roman"/>
        </w:rPr>
        <w:t>Belgraja</w:t>
      </w:r>
      <w:proofErr w:type="spellEnd"/>
      <w:r w:rsidRPr="002A55CC">
        <w:rPr>
          <w:rFonts w:cs="Times New Roman"/>
        </w:rPr>
        <w:t>, S</w:t>
      </w:r>
      <w:r>
        <w:rPr>
          <w:rFonts w:cs="Times New Roman"/>
        </w:rPr>
        <w:t>kopje</w:t>
      </w:r>
      <w:r w:rsidRPr="002A55CC">
        <w:rPr>
          <w:rFonts w:cs="Times New Roman"/>
        </w:rPr>
        <w:t xml:space="preserve">, Novi Sad, </w:t>
      </w:r>
      <w:proofErr w:type="spellStart"/>
      <w:r w:rsidRPr="002A55CC">
        <w:rPr>
          <w:rFonts w:cs="Times New Roman"/>
        </w:rPr>
        <w:t>Bečej</w:t>
      </w:r>
      <w:proofErr w:type="spellEnd"/>
      <w:r w:rsidRPr="002A55CC">
        <w:rPr>
          <w:rFonts w:cs="Times New Roman"/>
        </w:rPr>
        <w:t xml:space="preserve">, Karlovac, Maribor, Sremska </w:t>
      </w:r>
      <w:proofErr w:type="spellStart"/>
      <w:r w:rsidRPr="002A55CC">
        <w:rPr>
          <w:rFonts w:cs="Times New Roman"/>
        </w:rPr>
        <w:t>Mitrovia</w:t>
      </w:r>
      <w:proofErr w:type="spellEnd"/>
      <w:r w:rsidRPr="002A55CC">
        <w:rPr>
          <w:rFonts w:cs="Times New Roman"/>
        </w:rPr>
        <w:t xml:space="preserve">, Osijek, </w:t>
      </w:r>
      <w:proofErr w:type="spellStart"/>
      <w:r w:rsidRPr="002A55CC">
        <w:rPr>
          <w:rFonts w:cs="Times New Roman"/>
        </w:rPr>
        <w:t>Bjelovar</w:t>
      </w:r>
      <w:proofErr w:type="spellEnd"/>
      <w:r w:rsidRPr="002A55CC">
        <w:rPr>
          <w:rFonts w:cs="Times New Roman"/>
        </w:rPr>
        <w:t xml:space="preserve">, and Ljubljana. </w:t>
      </w:r>
      <w:proofErr w:type="spellStart"/>
      <w:r w:rsidRPr="002A55CC">
        <w:rPr>
          <w:rFonts w:cs="Times New Roman"/>
        </w:rPr>
        <w:t>Jasna</w:t>
      </w:r>
      <w:proofErr w:type="spellEnd"/>
      <w:r w:rsidRPr="002A55CC">
        <w:rPr>
          <w:rFonts w:cs="Times New Roman"/>
        </w:rPr>
        <w:t xml:space="preserve"> </w:t>
      </w:r>
      <w:proofErr w:type="spellStart"/>
      <w:r w:rsidRPr="002A55CC">
        <w:rPr>
          <w:rFonts w:cs="Times New Roman"/>
        </w:rPr>
        <w:t>Jaksić</w:t>
      </w:r>
      <w:proofErr w:type="spellEnd"/>
      <w:r w:rsidRPr="002A55CC">
        <w:rPr>
          <w:rFonts w:cs="Times New Roman"/>
        </w:rPr>
        <w:t xml:space="preserve">, ‘Art on Tour: The Invention of the Audience,’ in </w:t>
      </w:r>
      <w:r w:rsidRPr="002A55CC">
        <w:rPr>
          <w:rFonts w:cs="Times New Roman"/>
          <w:i/>
        </w:rPr>
        <w:t xml:space="preserve">Didactic Exhibition, </w:t>
      </w:r>
      <w:proofErr w:type="spellStart"/>
      <w:r w:rsidRPr="002A55CC">
        <w:rPr>
          <w:rFonts w:cs="Times New Roman"/>
        </w:rPr>
        <w:t>Fokus</w:t>
      </w:r>
      <w:proofErr w:type="spellEnd"/>
      <w:r w:rsidRPr="002A55CC">
        <w:rPr>
          <w:rFonts w:cs="Times New Roman"/>
        </w:rPr>
        <w:t xml:space="preserve"> </w:t>
      </w:r>
      <w:proofErr w:type="spellStart"/>
      <w:r w:rsidRPr="002A55CC">
        <w:rPr>
          <w:rFonts w:cs="Times New Roman"/>
        </w:rPr>
        <w:t>Grupa</w:t>
      </w:r>
      <w:proofErr w:type="spellEnd"/>
      <w:r w:rsidRPr="002A55CC">
        <w:rPr>
          <w:rFonts w:cs="Times New Roman"/>
        </w:rPr>
        <w:t xml:space="preserve"> and </w:t>
      </w:r>
      <w:proofErr w:type="spellStart"/>
      <w:r w:rsidRPr="002A55CC">
        <w:rPr>
          <w:rFonts w:cs="Times New Roman"/>
        </w:rPr>
        <w:t>Jasna</w:t>
      </w:r>
      <w:proofErr w:type="spellEnd"/>
      <w:r w:rsidRPr="002A55CC">
        <w:rPr>
          <w:rFonts w:cs="Times New Roman"/>
        </w:rPr>
        <w:t xml:space="preserve"> </w:t>
      </w:r>
      <w:proofErr w:type="spellStart"/>
      <w:r w:rsidRPr="002A55CC">
        <w:rPr>
          <w:rFonts w:cs="Times New Roman"/>
        </w:rPr>
        <w:t>Jaksić</w:t>
      </w:r>
      <w:proofErr w:type="spellEnd"/>
      <w:r w:rsidRPr="002A55CC">
        <w:rPr>
          <w:rFonts w:cs="Times New Roman"/>
        </w:rPr>
        <w:t xml:space="preserve">, eds. (Zagreb and Rijeka: Museum of Contemporary Art Zagreb and </w:t>
      </w:r>
      <w:proofErr w:type="spellStart"/>
      <w:r w:rsidRPr="002A55CC">
        <w:rPr>
          <w:rFonts w:cs="Times New Roman"/>
        </w:rPr>
        <w:t>Fokus</w:t>
      </w:r>
      <w:proofErr w:type="spellEnd"/>
      <w:r w:rsidRPr="002A55CC">
        <w:rPr>
          <w:rFonts w:cs="Times New Roman"/>
        </w:rPr>
        <w:t xml:space="preserve"> </w:t>
      </w:r>
      <w:proofErr w:type="spellStart"/>
      <w:r w:rsidRPr="002A55CC">
        <w:rPr>
          <w:rFonts w:cs="Times New Roman"/>
        </w:rPr>
        <w:t>Grupa</w:t>
      </w:r>
      <w:proofErr w:type="spellEnd"/>
      <w:r>
        <w:rPr>
          <w:rFonts w:cs="Times New Roman"/>
        </w:rPr>
        <w:t>)</w:t>
      </w:r>
      <w:r w:rsidRPr="002A55CC">
        <w:rPr>
          <w:rFonts w:cs="Times New Roman"/>
        </w:rPr>
        <w:t>, 5-11.</w:t>
      </w:r>
    </w:p>
  </w:footnote>
  <w:footnote w:id="31">
    <w:p w14:paraId="1B320339" w14:textId="77777777" w:rsidR="00513742" w:rsidRDefault="00513742" w:rsidP="0060559B">
      <w:pPr>
        <w:pStyle w:val="FootnoteText"/>
        <w:spacing w:line="240" w:lineRule="auto"/>
      </w:pPr>
      <w:r>
        <w:rPr>
          <w:rStyle w:val="FootnoteReference"/>
        </w:rPr>
        <w:footnoteRef/>
      </w:r>
      <w:r>
        <w:t xml:space="preserve"> </w:t>
      </w:r>
      <w:proofErr w:type="spellStart"/>
      <w:r>
        <w:t>Rancière</w:t>
      </w:r>
      <w:proofErr w:type="spellEnd"/>
      <w:r>
        <w:t xml:space="preserve">, </w:t>
      </w:r>
      <w:r>
        <w:rPr>
          <w:i/>
        </w:rPr>
        <w:t xml:space="preserve">Politics of Aesthetics, </w:t>
      </w:r>
      <w:r>
        <w:t>21.</w:t>
      </w:r>
    </w:p>
  </w:footnote>
  <w:footnote w:id="32">
    <w:p w14:paraId="68B2521C" w14:textId="0F4819C5" w:rsidR="00513742" w:rsidRDefault="00513742" w:rsidP="0060559B">
      <w:pPr>
        <w:pStyle w:val="FootnoteText"/>
        <w:spacing w:line="240" w:lineRule="auto"/>
      </w:pPr>
      <w:r>
        <w:rPr>
          <w:rStyle w:val="FootnoteReference"/>
        </w:rPr>
        <w:footnoteRef/>
      </w:r>
      <w:r>
        <w:t xml:space="preserve"> </w:t>
      </w:r>
      <w:r w:rsidRPr="006B115E">
        <w:t xml:space="preserve">The exhibition included works of many artists who were already or would later become internationally recognized, such as Marina </w:t>
      </w:r>
      <w:proofErr w:type="spellStart"/>
      <w:r w:rsidRPr="006B115E">
        <w:t>Abramović</w:t>
      </w:r>
      <w:proofErr w:type="spellEnd"/>
      <w:r w:rsidRPr="006B115E">
        <w:t xml:space="preserve">, </w:t>
      </w:r>
      <w:proofErr w:type="spellStart"/>
      <w:r w:rsidRPr="006B115E">
        <w:t>Braco</w:t>
      </w:r>
      <w:proofErr w:type="spellEnd"/>
      <w:r w:rsidRPr="006B115E">
        <w:t xml:space="preserve"> </w:t>
      </w:r>
      <w:proofErr w:type="spellStart"/>
      <w:r w:rsidRPr="006B115E">
        <w:t>Dimitrijević</w:t>
      </w:r>
      <w:proofErr w:type="spellEnd"/>
      <w:r w:rsidRPr="006B115E">
        <w:t xml:space="preserve">, Tomislav Gotovac, the Group of Six Artists, </w:t>
      </w:r>
      <w:proofErr w:type="spellStart"/>
      <w:r w:rsidRPr="006B115E">
        <w:t>Sanja</w:t>
      </w:r>
      <w:proofErr w:type="spellEnd"/>
      <w:r w:rsidRPr="006B115E">
        <w:t xml:space="preserve"> </w:t>
      </w:r>
      <w:proofErr w:type="spellStart"/>
      <w:r w:rsidRPr="006B115E">
        <w:t>Iveković</w:t>
      </w:r>
      <w:proofErr w:type="spellEnd"/>
      <w:r w:rsidRPr="006B115E">
        <w:t xml:space="preserve">, </w:t>
      </w:r>
      <w:proofErr w:type="spellStart"/>
      <w:r w:rsidRPr="006B115E">
        <w:t>Jagoda</w:t>
      </w:r>
      <w:proofErr w:type="spellEnd"/>
      <w:r w:rsidRPr="006B115E">
        <w:t xml:space="preserve"> </w:t>
      </w:r>
      <w:proofErr w:type="spellStart"/>
      <w:r w:rsidRPr="006B115E">
        <w:t>Kaloper</w:t>
      </w:r>
      <w:proofErr w:type="spellEnd"/>
      <w:r w:rsidRPr="006B115E">
        <w:t xml:space="preserve">, </w:t>
      </w:r>
      <w:proofErr w:type="spellStart"/>
      <w:r w:rsidRPr="006B115E">
        <w:t>Julij</w:t>
      </w:r>
      <w:r>
        <w:t>e</w:t>
      </w:r>
      <w:proofErr w:type="spellEnd"/>
      <w:r w:rsidRPr="006B115E">
        <w:t xml:space="preserve"> Knifer, Ivan </w:t>
      </w:r>
      <w:proofErr w:type="spellStart"/>
      <w:r w:rsidRPr="006B115E">
        <w:t>Kožarić</w:t>
      </w:r>
      <w:proofErr w:type="spellEnd"/>
      <w:r w:rsidRPr="006B115E">
        <w:t xml:space="preserve">, </w:t>
      </w:r>
      <w:r>
        <w:t>Dalibor</w:t>
      </w:r>
      <w:r w:rsidRPr="006B115E">
        <w:t xml:space="preserve"> Martinis, OHO Group, and Goran </w:t>
      </w:r>
      <w:proofErr w:type="spellStart"/>
      <w:r w:rsidRPr="006B115E">
        <w:t>Trbuljak</w:t>
      </w:r>
      <w:proofErr w:type="spellEnd"/>
      <w:r w:rsidRPr="006B115E">
        <w:t>.</w:t>
      </w:r>
    </w:p>
  </w:footnote>
  <w:footnote w:id="33">
    <w:p w14:paraId="1784CB61" w14:textId="4197772B" w:rsidR="00513742" w:rsidRPr="00F91F55" w:rsidRDefault="00513742">
      <w:pPr>
        <w:pStyle w:val="FootnoteText"/>
      </w:pPr>
      <w:r>
        <w:rPr>
          <w:rStyle w:val="FootnoteReference"/>
        </w:rPr>
        <w:footnoteRef/>
      </w:r>
      <w:r w:rsidRPr="00F91F55">
        <w:t xml:space="preserve"> </w:t>
      </w:r>
      <w:proofErr w:type="spellStart"/>
      <w:r w:rsidRPr="00F91F55">
        <w:t>Braco</w:t>
      </w:r>
      <w:proofErr w:type="spellEnd"/>
      <w:r w:rsidRPr="00F91F55">
        <w:t xml:space="preserve"> </w:t>
      </w:r>
      <w:proofErr w:type="spellStart"/>
      <w:r w:rsidRPr="00F91F55">
        <w:t>Dimitrijević</w:t>
      </w:r>
      <w:proofErr w:type="spellEnd"/>
      <w:r w:rsidRPr="00F91F55">
        <w:t xml:space="preserve">, </w:t>
      </w:r>
      <w:proofErr w:type="spellStart"/>
      <w:r w:rsidRPr="00F91F55">
        <w:rPr>
          <w:i/>
          <w:iCs/>
        </w:rPr>
        <w:t>Tractatus</w:t>
      </w:r>
      <w:proofErr w:type="spellEnd"/>
      <w:r w:rsidRPr="00F91F55">
        <w:rPr>
          <w:i/>
          <w:iCs/>
        </w:rPr>
        <w:t xml:space="preserve"> Post </w:t>
      </w:r>
      <w:proofErr w:type="spellStart"/>
      <w:r w:rsidRPr="00F91F55">
        <w:rPr>
          <w:i/>
          <w:iCs/>
        </w:rPr>
        <w:t>Historicus</w:t>
      </w:r>
      <w:proofErr w:type="spellEnd"/>
      <w:r w:rsidRPr="00F91F55">
        <w:rPr>
          <w:i/>
          <w:iCs/>
        </w:rPr>
        <w:t xml:space="preserve">, </w:t>
      </w:r>
      <w:r w:rsidRPr="00F91F55">
        <w:t>Aaron Levy (ed), Pennsylvani</w:t>
      </w:r>
      <w:r>
        <w:t xml:space="preserve">a: Pennsylvania UP, 2009 (1976), 28. </w:t>
      </w:r>
    </w:p>
  </w:footnote>
  <w:footnote w:id="34">
    <w:p w14:paraId="1C04E30D"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Dubravka</w:t>
      </w:r>
      <w:proofErr w:type="spellEnd"/>
      <w:r w:rsidRPr="002A55CC">
        <w:rPr>
          <w:rFonts w:cs="Times New Roman"/>
        </w:rPr>
        <w:t xml:space="preserve"> </w:t>
      </w:r>
      <w:proofErr w:type="spellStart"/>
      <w:r w:rsidRPr="002A55CC">
        <w:rPr>
          <w:rFonts w:cs="Times New Roman"/>
        </w:rPr>
        <w:t>Djurić</w:t>
      </w:r>
      <w:proofErr w:type="spellEnd"/>
      <w:r w:rsidRPr="002A55CC">
        <w:rPr>
          <w:rFonts w:cs="Times New Roman"/>
        </w:rPr>
        <w:t xml:space="preserve"> and </w:t>
      </w:r>
      <w:proofErr w:type="spellStart"/>
      <w:r w:rsidRPr="002A55CC">
        <w:rPr>
          <w:rFonts w:cs="Times New Roman"/>
        </w:rPr>
        <w:t>Misko</w:t>
      </w:r>
      <w:proofErr w:type="spellEnd"/>
      <w:r w:rsidRPr="002A55CC">
        <w:rPr>
          <w:rFonts w:cs="Times New Roman"/>
        </w:rPr>
        <w:t xml:space="preserve"> </w:t>
      </w:r>
      <w:proofErr w:type="spellStart"/>
      <w:r w:rsidRPr="002A55CC">
        <w:rPr>
          <w:rFonts w:cs="Times New Roman"/>
        </w:rPr>
        <w:t>Suvaković</w:t>
      </w:r>
      <w:proofErr w:type="spellEnd"/>
      <w:r w:rsidRPr="002A55CC">
        <w:rPr>
          <w:rFonts w:cs="Times New Roman"/>
        </w:rPr>
        <w:t xml:space="preserve">, eds. </w:t>
      </w:r>
      <w:r w:rsidRPr="002A55CC">
        <w:rPr>
          <w:rFonts w:cs="Times New Roman"/>
          <w:i/>
          <w:iCs/>
          <w:lang w:val="en-GB"/>
        </w:rPr>
        <w:t xml:space="preserve">Impossible Histories: Historical Avant-gardes, Neo-avant-gardes, and Post-avant-gardes in Yugoslavia, 1918-1991 </w:t>
      </w:r>
      <w:r w:rsidRPr="002A55CC">
        <w:rPr>
          <w:rFonts w:cs="Times New Roman"/>
          <w:lang w:val="en-GB"/>
        </w:rPr>
        <w:t>(Cambridge, Mass., London: The MIT Press, 2003).</w:t>
      </w:r>
    </w:p>
  </w:footnote>
  <w:footnote w:id="35">
    <w:p w14:paraId="02872C43"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Ješa</w:t>
      </w:r>
      <w:proofErr w:type="spellEnd"/>
      <w:r w:rsidRPr="002A55CC">
        <w:rPr>
          <w:rFonts w:cs="Times New Roman"/>
        </w:rPr>
        <w:t xml:space="preserve"> </w:t>
      </w:r>
      <w:proofErr w:type="spellStart"/>
      <w:r w:rsidRPr="002A55CC">
        <w:rPr>
          <w:rFonts w:cs="Times New Roman"/>
        </w:rPr>
        <w:t>Denegri</w:t>
      </w:r>
      <w:proofErr w:type="spellEnd"/>
      <w:r w:rsidRPr="002A55CC">
        <w:rPr>
          <w:rFonts w:cs="Times New Roman"/>
        </w:rPr>
        <w:t xml:space="preserve">, ‘Art in the Past Decade,’ in </w:t>
      </w:r>
      <w:r w:rsidRPr="002A55CC">
        <w:rPr>
          <w:rFonts w:cs="Times New Roman"/>
          <w:i/>
        </w:rPr>
        <w:t xml:space="preserve">The New Art Practice in Yugoslavia 1966-1978, </w:t>
      </w:r>
      <w:proofErr w:type="spellStart"/>
      <w:r w:rsidRPr="002A55CC">
        <w:rPr>
          <w:rFonts w:cs="Times New Roman"/>
        </w:rPr>
        <w:t>Marijan</w:t>
      </w:r>
      <w:proofErr w:type="spellEnd"/>
      <w:r w:rsidRPr="002A55CC">
        <w:rPr>
          <w:rFonts w:cs="Times New Roman"/>
        </w:rPr>
        <w:t xml:space="preserve"> </w:t>
      </w:r>
      <w:proofErr w:type="spellStart"/>
      <w:r w:rsidRPr="002A55CC">
        <w:rPr>
          <w:rFonts w:cs="Times New Roman"/>
        </w:rPr>
        <w:t>Susovski</w:t>
      </w:r>
      <w:proofErr w:type="spellEnd"/>
      <w:r w:rsidRPr="002A55CC">
        <w:rPr>
          <w:rFonts w:cs="Times New Roman"/>
        </w:rPr>
        <w:t>, ed.</w:t>
      </w:r>
      <w:r w:rsidRPr="002A55CC">
        <w:rPr>
          <w:rFonts w:cs="Times New Roman"/>
          <w:i/>
        </w:rPr>
        <w:t xml:space="preserve"> </w:t>
      </w:r>
      <w:r w:rsidRPr="002A55CC">
        <w:rPr>
          <w:rFonts w:cs="Times New Roman"/>
        </w:rPr>
        <w:t xml:space="preserve">(Zagreb: Gallery of Contemporary Art, 1978), 5-12. </w:t>
      </w:r>
      <w:proofErr w:type="spellStart"/>
      <w:r w:rsidRPr="002A55CC">
        <w:rPr>
          <w:rFonts w:cs="Times New Roman"/>
        </w:rPr>
        <w:t>Marijan</w:t>
      </w:r>
      <w:proofErr w:type="spellEnd"/>
      <w:r w:rsidRPr="002A55CC">
        <w:rPr>
          <w:rFonts w:cs="Times New Roman"/>
        </w:rPr>
        <w:t xml:space="preserve"> </w:t>
      </w:r>
      <w:proofErr w:type="spellStart"/>
      <w:r w:rsidRPr="002A55CC">
        <w:rPr>
          <w:rFonts w:cs="Times New Roman"/>
        </w:rPr>
        <w:t>Susovski</w:t>
      </w:r>
      <w:proofErr w:type="spellEnd"/>
      <w:r w:rsidRPr="002A55CC">
        <w:rPr>
          <w:rFonts w:cs="Times New Roman"/>
        </w:rPr>
        <w:t xml:space="preserve">, ed. </w:t>
      </w:r>
      <w:r w:rsidRPr="002A55CC">
        <w:rPr>
          <w:rFonts w:cs="Times New Roman"/>
          <w:i/>
        </w:rPr>
        <w:t xml:space="preserve">The New Art Practice in Yugoslavia 1966-1978 </w:t>
      </w:r>
      <w:r w:rsidRPr="002A55CC">
        <w:rPr>
          <w:rFonts w:cs="Times New Roman"/>
        </w:rPr>
        <w:t xml:space="preserve">(Zagreb: Gallery of Contemporary Art, 1978). </w:t>
      </w:r>
      <w:proofErr w:type="spellStart"/>
      <w:r w:rsidRPr="002A55CC">
        <w:rPr>
          <w:rFonts w:cs="Times New Roman"/>
        </w:rPr>
        <w:t>Marijan</w:t>
      </w:r>
      <w:proofErr w:type="spellEnd"/>
      <w:r w:rsidRPr="002A55CC">
        <w:rPr>
          <w:rFonts w:cs="Times New Roman"/>
        </w:rPr>
        <w:t xml:space="preserve"> </w:t>
      </w:r>
      <w:proofErr w:type="spellStart"/>
      <w:r w:rsidRPr="002A55CC">
        <w:rPr>
          <w:rFonts w:cs="Times New Roman"/>
        </w:rPr>
        <w:t>Susovski</w:t>
      </w:r>
      <w:proofErr w:type="spellEnd"/>
      <w:r w:rsidRPr="002A55CC">
        <w:rPr>
          <w:rFonts w:cs="Times New Roman"/>
        </w:rPr>
        <w:t xml:space="preserve">, ‘Foreword,’ in </w:t>
      </w:r>
      <w:r w:rsidRPr="002A55CC">
        <w:rPr>
          <w:rFonts w:cs="Times New Roman"/>
          <w:i/>
        </w:rPr>
        <w:t xml:space="preserve">The New Art Practice in Yugoslavia 1966-1978, </w:t>
      </w:r>
      <w:proofErr w:type="spellStart"/>
      <w:r w:rsidRPr="002A55CC">
        <w:rPr>
          <w:rFonts w:cs="Times New Roman"/>
        </w:rPr>
        <w:t>Marijan</w:t>
      </w:r>
      <w:proofErr w:type="spellEnd"/>
      <w:r w:rsidRPr="002A55CC">
        <w:rPr>
          <w:rFonts w:cs="Times New Roman"/>
        </w:rPr>
        <w:t xml:space="preserve"> </w:t>
      </w:r>
      <w:proofErr w:type="spellStart"/>
      <w:r w:rsidRPr="002A55CC">
        <w:rPr>
          <w:rFonts w:cs="Times New Roman"/>
        </w:rPr>
        <w:t>Susovski</w:t>
      </w:r>
      <w:proofErr w:type="spellEnd"/>
      <w:r w:rsidRPr="002A55CC">
        <w:rPr>
          <w:rFonts w:cs="Times New Roman"/>
        </w:rPr>
        <w:t>, ed.</w:t>
      </w:r>
      <w:r w:rsidRPr="002A55CC">
        <w:rPr>
          <w:rFonts w:cs="Times New Roman"/>
          <w:i/>
        </w:rPr>
        <w:t xml:space="preserve"> </w:t>
      </w:r>
      <w:r w:rsidRPr="002A55CC">
        <w:rPr>
          <w:rFonts w:cs="Times New Roman"/>
        </w:rPr>
        <w:t xml:space="preserve">(Zagreb: Gallery of Contemporary Art, 1978), 3. </w:t>
      </w:r>
      <w:proofErr w:type="spellStart"/>
      <w:r w:rsidRPr="002A55CC">
        <w:rPr>
          <w:rFonts w:cs="Times New Roman"/>
        </w:rPr>
        <w:t>Braco</w:t>
      </w:r>
      <w:proofErr w:type="spellEnd"/>
      <w:r w:rsidRPr="002A55CC">
        <w:rPr>
          <w:rFonts w:cs="Times New Roman"/>
        </w:rPr>
        <w:t xml:space="preserve"> </w:t>
      </w:r>
      <w:proofErr w:type="spellStart"/>
      <w:r w:rsidRPr="002A55CC">
        <w:rPr>
          <w:rFonts w:cs="Times New Roman"/>
        </w:rPr>
        <w:t>Dimitrijević</w:t>
      </w:r>
      <w:proofErr w:type="spellEnd"/>
      <w:r w:rsidRPr="002A55CC">
        <w:rPr>
          <w:rFonts w:cs="Times New Roman"/>
        </w:rPr>
        <w:t xml:space="preserve">, </w:t>
      </w:r>
      <w:proofErr w:type="spellStart"/>
      <w:r w:rsidRPr="002A55CC">
        <w:rPr>
          <w:rFonts w:cs="Times New Roman"/>
          <w:i/>
          <w:iCs/>
        </w:rPr>
        <w:t>Tractatus</w:t>
      </w:r>
      <w:proofErr w:type="spellEnd"/>
      <w:r w:rsidRPr="002A55CC">
        <w:rPr>
          <w:rFonts w:cs="Times New Roman"/>
          <w:i/>
          <w:iCs/>
        </w:rPr>
        <w:t xml:space="preserve"> Post </w:t>
      </w:r>
      <w:proofErr w:type="spellStart"/>
      <w:r w:rsidRPr="002A55CC">
        <w:rPr>
          <w:rFonts w:cs="Times New Roman"/>
          <w:i/>
          <w:iCs/>
        </w:rPr>
        <w:t>Historicus</w:t>
      </w:r>
      <w:proofErr w:type="spellEnd"/>
      <w:r w:rsidRPr="002A55CC">
        <w:rPr>
          <w:rFonts w:cs="Times New Roman"/>
          <w:i/>
          <w:iCs/>
        </w:rPr>
        <w:t xml:space="preserve"> </w:t>
      </w:r>
      <w:r w:rsidRPr="002A55CC">
        <w:rPr>
          <w:rFonts w:cs="Times New Roman"/>
        </w:rPr>
        <w:t xml:space="preserve">Aaron Levy, ed. (Philadelphia: </w:t>
      </w:r>
      <w:proofErr w:type="spellStart"/>
      <w:r w:rsidRPr="002A55CC">
        <w:rPr>
          <w:rFonts w:cs="Times New Roman"/>
        </w:rPr>
        <w:t>Slought</w:t>
      </w:r>
      <w:proofErr w:type="spellEnd"/>
      <w:r w:rsidRPr="002A55CC">
        <w:rPr>
          <w:rFonts w:cs="Times New Roman"/>
        </w:rPr>
        <w:t xml:space="preserve"> Books, 2009 (1976)).</w:t>
      </w:r>
    </w:p>
  </w:footnote>
  <w:footnote w:id="36">
    <w:p w14:paraId="16B9C535" w14:textId="77777777" w:rsidR="00513742" w:rsidRPr="007B2459" w:rsidRDefault="00513742" w:rsidP="0060559B">
      <w:pPr>
        <w:pStyle w:val="FootnoteText"/>
        <w:spacing w:line="240" w:lineRule="auto"/>
        <w:rPr>
          <w:rFonts w:cstheme="minorHAnsi"/>
        </w:rPr>
      </w:pPr>
      <w:r w:rsidRPr="007B2459">
        <w:rPr>
          <w:rStyle w:val="FootnoteReference"/>
          <w:rFonts w:cstheme="minorHAnsi"/>
        </w:rPr>
        <w:footnoteRef/>
      </w:r>
      <w:r w:rsidRPr="007B2459">
        <w:rPr>
          <w:rFonts w:cstheme="minorHAnsi"/>
        </w:rPr>
        <w:t xml:space="preserve"> ‘</w:t>
      </w:r>
      <w:proofErr w:type="spellStart"/>
      <w:r w:rsidRPr="007B2459">
        <w:rPr>
          <w:rFonts w:cstheme="minorHAnsi"/>
        </w:rPr>
        <w:t>Repertorium</w:t>
      </w:r>
      <w:proofErr w:type="spellEnd"/>
      <w:r w:rsidRPr="007B2459">
        <w:rPr>
          <w:rFonts w:cstheme="minorHAnsi"/>
        </w:rPr>
        <w:t xml:space="preserve">: Praxis,’ </w:t>
      </w:r>
      <w:r w:rsidRPr="007B2459">
        <w:rPr>
          <w:rFonts w:cstheme="minorHAnsi"/>
          <w:i/>
        </w:rPr>
        <w:t xml:space="preserve">Memory of the World, </w:t>
      </w:r>
      <w:r w:rsidRPr="007B2459">
        <w:rPr>
          <w:rFonts w:cstheme="minorHAnsi"/>
        </w:rPr>
        <w:t xml:space="preserve">28 November 2014, </w:t>
      </w:r>
      <w:hyperlink r:id="rId5" w:history="1">
        <w:r w:rsidRPr="007B2459">
          <w:rPr>
            <w:rStyle w:val="Hyperlink"/>
            <w:rFonts w:cstheme="minorHAnsi"/>
          </w:rPr>
          <w:t>https://www.memoryoftheworld.org/blog/2014/10/28/praxis-digitized/</w:t>
        </w:r>
      </w:hyperlink>
      <w:r w:rsidRPr="007B2459">
        <w:rPr>
          <w:rFonts w:cstheme="minorHAnsi"/>
        </w:rPr>
        <w:t xml:space="preserve">. </w:t>
      </w:r>
    </w:p>
  </w:footnote>
  <w:footnote w:id="37">
    <w:p w14:paraId="6FCF44F1" w14:textId="775C3FCA" w:rsidR="00513742" w:rsidRPr="007B2459" w:rsidRDefault="00513742" w:rsidP="0060559B">
      <w:pPr>
        <w:pStyle w:val="FootnoteText"/>
        <w:spacing w:line="240" w:lineRule="auto"/>
        <w:rPr>
          <w:rFonts w:cstheme="minorHAnsi"/>
          <w:iCs/>
        </w:rPr>
      </w:pPr>
      <w:r w:rsidRPr="007B2459">
        <w:rPr>
          <w:rStyle w:val="FootnoteReference"/>
          <w:rFonts w:cstheme="minorHAnsi"/>
        </w:rPr>
        <w:footnoteRef/>
      </w:r>
      <w:r w:rsidRPr="007B2459">
        <w:rPr>
          <w:rFonts w:cstheme="minorHAnsi"/>
        </w:rPr>
        <w:t xml:space="preserve"> The founders of the Praxis School included </w:t>
      </w:r>
      <w:proofErr w:type="spellStart"/>
      <w:r w:rsidRPr="007B2459">
        <w:rPr>
          <w:rFonts w:cstheme="minorHAnsi"/>
        </w:rPr>
        <w:t>Gajo</w:t>
      </w:r>
      <w:proofErr w:type="spellEnd"/>
      <w:r w:rsidRPr="007B2459">
        <w:rPr>
          <w:rFonts w:cstheme="minorHAnsi"/>
        </w:rPr>
        <w:t xml:space="preserve"> </w:t>
      </w:r>
      <w:proofErr w:type="spellStart"/>
      <w:r w:rsidRPr="007B2459">
        <w:rPr>
          <w:rFonts w:cstheme="minorHAnsi"/>
        </w:rPr>
        <w:t>Petrović</w:t>
      </w:r>
      <w:proofErr w:type="spellEnd"/>
      <w:r w:rsidRPr="007B2459">
        <w:rPr>
          <w:rFonts w:cstheme="minorHAnsi"/>
        </w:rPr>
        <w:t xml:space="preserve">, Milan </w:t>
      </w:r>
      <w:proofErr w:type="spellStart"/>
      <w:r w:rsidRPr="007B2459">
        <w:rPr>
          <w:rFonts w:cstheme="minorHAnsi"/>
        </w:rPr>
        <w:t>Kangrga</w:t>
      </w:r>
      <w:proofErr w:type="spellEnd"/>
      <w:r w:rsidRPr="007B2459">
        <w:rPr>
          <w:rFonts w:cstheme="minorHAnsi"/>
        </w:rPr>
        <w:t xml:space="preserve">, and </w:t>
      </w:r>
      <w:proofErr w:type="spellStart"/>
      <w:r w:rsidRPr="007B2459">
        <w:rPr>
          <w:rFonts w:cstheme="minorHAnsi"/>
        </w:rPr>
        <w:t>Mihailo</w:t>
      </w:r>
      <w:proofErr w:type="spellEnd"/>
      <w:r w:rsidRPr="007B2459">
        <w:rPr>
          <w:rFonts w:cstheme="minorHAnsi"/>
        </w:rPr>
        <w:t xml:space="preserve"> </w:t>
      </w:r>
      <w:proofErr w:type="spellStart"/>
      <w:r w:rsidRPr="007B2459">
        <w:rPr>
          <w:rFonts w:cstheme="minorHAnsi"/>
        </w:rPr>
        <w:t>Marković</w:t>
      </w:r>
      <w:proofErr w:type="spellEnd"/>
      <w:r w:rsidRPr="007B2459">
        <w:rPr>
          <w:rFonts w:cstheme="minorHAnsi"/>
        </w:rPr>
        <w:t xml:space="preserve">. The period between 1963 and 1974, in which they </w:t>
      </w:r>
      <w:proofErr w:type="spellStart"/>
      <w:r w:rsidRPr="007B2459">
        <w:rPr>
          <w:rFonts w:cstheme="minorHAnsi"/>
        </w:rPr>
        <w:t>organised</w:t>
      </w:r>
      <w:proofErr w:type="spellEnd"/>
      <w:r w:rsidRPr="007B2459">
        <w:rPr>
          <w:rFonts w:cstheme="minorHAnsi"/>
        </w:rPr>
        <w:t xml:space="preserve"> the </w:t>
      </w:r>
      <w:proofErr w:type="spellStart"/>
      <w:r w:rsidRPr="007B2459">
        <w:rPr>
          <w:rFonts w:cstheme="minorHAnsi"/>
        </w:rPr>
        <w:t>Korčula</w:t>
      </w:r>
      <w:proofErr w:type="spellEnd"/>
      <w:r w:rsidRPr="007B2459">
        <w:rPr>
          <w:rFonts w:cstheme="minorHAnsi"/>
        </w:rPr>
        <w:t xml:space="preserve"> Summer School, is regarded as the peak of Praxis School activity. All issues of </w:t>
      </w:r>
      <w:r w:rsidRPr="007B2459">
        <w:rPr>
          <w:rFonts w:cstheme="minorHAnsi"/>
          <w:i/>
        </w:rPr>
        <w:t xml:space="preserve">Praxis </w:t>
      </w:r>
      <w:r w:rsidRPr="007B2459">
        <w:rPr>
          <w:rFonts w:cstheme="minorHAnsi"/>
        </w:rPr>
        <w:t xml:space="preserve">have been digitized in Multimedia Institute’s program </w:t>
      </w:r>
      <w:r w:rsidRPr="007B2459">
        <w:rPr>
          <w:rFonts w:cstheme="minorHAnsi"/>
          <w:i/>
        </w:rPr>
        <w:t>Memory of the World</w:t>
      </w:r>
      <w:r>
        <w:rPr>
          <w:rFonts w:cstheme="minorHAnsi"/>
        </w:rPr>
        <w:t xml:space="preserve"> and</w:t>
      </w:r>
      <w:r w:rsidRPr="007B2459">
        <w:rPr>
          <w:rFonts w:cstheme="minorHAnsi"/>
        </w:rPr>
        <w:t xml:space="preserve"> can be found </w:t>
      </w:r>
      <w:r>
        <w:rPr>
          <w:rFonts w:cstheme="minorHAnsi"/>
        </w:rPr>
        <w:t>at</w:t>
      </w:r>
      <w:r w:rsidRPr="007B2459">
        <w:rPr>
          <w:rFonts w:cstheme="minorHAnsi"/>
        </w:rPr>
        <w:t xml:space="preserve">: </w:t>
      </w:r>
      <w:hyperlink r:id="rId6" w:anchor="property=authors" w:history="1">
        <w:r w:rsidRPr="007B2459">
          <w:rPr>
            <w:rStyle w:val="Hyperlink"/>
            <w:rFonts w:cstheme="minorHAnsi"/>
          </w:rPr>
          <w:t>https://praxis.memoryoftheworld.org/#property=authors</w:t>
        </w:r>
      </w:hyperlink>
      <w:r w:rsidRPr="007B2459">
        <w:rPr>
          <w:rFonts w:cstheme="minorHAnsi"/>
        </w:rPr>
        <w:t xml:space="preserve">. </w:t>
      </w:r>
      <w:r>
        <w:rPr>
          <w:rFonts w:cstheme="minorHAnsi"/>
        </w:rPr>
        <w:t>For the most part, the authorities were not very fond of the school, despite the fact that they promoted socialism and critiqued both centralism and nationalism.</w:t>
      </w:r>
      <w:r w:rsidRPr="007B2459">
        <w:rPr>
          <w:rFonts w:cstheme="minorHAnsi"/>
        </w:rPr>
        <w:t xml:space="preserve"> After 1974, the school stopped working in this constellation and fell apart in different factions. During the 1990’s, Zagreb’s members of the Praxis School remained avid anti-nationalists and took active part in the anti-war campaigns. In Zagreb, Milan </w:t>
      </w:r>
      <w:proofErr w:type="spellStart"/>
      <w:r w:rsidRPr="007B2459">
        <w:rPr>
          <w:rFonts w:cstheme="minorHAnsi"/>
        </w:rPr>
        <w:t>Kangrga</w:t>
      </w:r>
      <w:proofErr w:type="spellEnd"/>
      <w:r w:rsidRPr="007B2459">
        <w:rPr>
          <w:rFonts w:cstheme="minorHAnsi"/>
        </w:rPr>
        <w:t xml:space="preserve"> published regularly in the anti-war newspaper Feral Tribune, while </w:t>
      </w:r>
      <w:proofErr w:type="spellStart"/>
      <w:r w:rsidRPr="007B2459">
        <w:rPr>
          <w:rFonts w:cstheme="minorHAnsi"/>
        </w:rPr>
        <w:t>Mihailo</w:t>
      </w:r>
      <w:proofErr w:type="spellEnd"/>
      <w:r w:rsidRPr="007B2459">
        <w:rPr>
          <w:rFonts w:cstheme="minorHAnsi"/>
        </w:rPr>
        <w:t xml:space="preserve"> </w:t>
      </w:r>
      <w:proofErr w:type="spellStart"/>
      <w:r w:rsidRPr="007B2459">
        <w:rPr>
          <w:rFonts w:cstheme="minorHAnsi"/>
        </w:rPr>
        <w:t>Marković</w:t>
      </w:r>
      <w:proofErr w:type="spellEnd"/>
      <w:r w:rsidRPr="007B2459">
        <w:rPr>
          <w:rFonts w:cstheme="minorHAnsi"/>
        </w:rPr>
        <w:t xml:space="preserve"> joined </w:t>
      </w:r>
      <w:proofErr w:type="spellStart"/>
      <w:r w:rsidRPr="007B2459">
        <w:rPr>
          <w:rFonts w:cstheme="minorHAnsi"/>
        </w:rPr>
        <w:t>Milošević’s</w:t>
      </w:r>
      <w:proofErr w:type="spellEnd"/>
      <w:r w:rsidRPr="007B2459">
        <w:rPr>
          <w:rFonts w:cstheme="minorHAnsi"/>
        </w:rPr>
        <w:t xml:space="preserve"> Socialist Party in Belgrade.</w:t>
      </w:r>
      <w:r w:rsidRPr="007B2459">
        <w:rPr>
          <w:rFonts w:cstheme="minorHAnsi"/>
          <w:iCs/>
        </w:rPr>
        <w:t xml:space="preserve"> </w:t>
      </w:r>
      <w:r w:rsidRPr="007B2459">
        <w:rPr>
          <w:rFonts w:cstheme="minorHAnsi"/>
        </w:rPr>
        <w:t xml:space="preserve">Today, the legacy of the Praxis School is cherished within the independent cultural scene. MAMA organized the first post-war meeting of various members of the editorial board again in </w:t>
      </w:r>
      <w:proofErr w:type="spellStart"/>
      <w:r w:rsidRPr="007B2459">
        <w:rPr>
          <w:rFonts w:cstheme="minorHAnsi"/>
        </w:rPr>
        <w:t>Korčula</w:t>
      </w:r>
      <w:proofErr w:type="spellEnd"/>
      <w:r w:rsidRPr="007B2459">
        <w:rPr>
          <w:rFonts w:cstheme="minorHAnsi"/>
        </w:rPr>
        <w:t xml:space="preserve">, helped Rosa Luxemburg Stiftung to organize a conference on </w:t>
      </w:r>
      <w:proofErr w:type="spellStart"/>
      <w:r w:rsidRPr="007B2459">
        <w:rPr>
          <w:rFonts w:cstheme="minorHAnsi"/>
        </w:rPr>
        <w:t>Korčula</w:t>
      </w:r>
      <w:proofErr w:type="spellEnd"/>
      <w:r w:rsidRPr="007B2459">
        <w:rPr>
          <w:rFonts w:cstheme="minorHAnsi"/>
        </w:rPr>
        <w:t xml:space="preserve"> a few years later, and </w:t>
      </w:r>
      <w:proofErr w:type="spellStart"/>
      <w:r w:rsidRPr="007B2459">
        <w:rPr>
          <w:rFonts w:cstheme="minorHAnsi"/>
        </w:rPr>
        <w:t>digitised</w:t>
      </w:r>
      <w:proofErr w:type="spellEnd"/>
      <w:r w:rsidRPr="007B2459">
        <w:rPr>
          <w:rFonts w:cstheme="minorHAnsi"/>
        </w:rPr>
        <w:t xml:space="preserve"> the archive of the Praxis School</w:t>
      </w:r>
      <w:r>
        <w:rPr>
          <w:rFonts w:cstheme="minorHAnsi"/>
        </w:rPr>
        <w:t>, thus making it publicly available</w:t>
      </w:r>
      <w:r w:rsidRPr="007B2459">
        <w:rPr>
          <w:rFonts w:cstheme="minorHAnsi"/>
        </w:rPr>
        <w:t>. In its engagement with both aesthetic and social issues, independent culture often works on the same anti-nationalist interface of Marxism and liberal humanism that the Praxis School sought to inquire.</w:t>
      </w:r>
    </w:p>
  </w:footnote>
  <w:footnote w:id="38">
    <w:p w14:paraId="7D94B55A" w14:textId="77777777" w:rsidR="00513742" w:rsidRPr="007B2459" w:rsidRDefault="00513742" w:rsidP="0060559B">
      <w:pPr>
        <w:pStyle w:val="FootnoteText"/>
        <w:spacing w:line="240" w:lineRule="auto"/>
        <w:rPr>
          <w:rFonts w:cstheme="minorHAnsi"/>
        </w:rPr>
      </w:pPr>
      <w:r w:rsidRPr="007B2459">
        <w:rPr>
          <w:rStyle w:val="FootnoteReference"/>
          <w:rFonts w:cstheme="minorHAnsi"/>
        </w:rPr>
        <w:footnoteRef/>
      </w:r>
      <w:r w:rsidRPr="007B2459">
        <w:rPr>
          <w:rFonts w:cstheme="minorHAnsi"/>
        </w:rPr>
        <w:t xml:space="preserve"> Joseph Bien </w:t>
      </w:r>
      <w:r>
        <w:rPr>
          <w:rFonts w:cstheme="minorHAnsi"/>
        </w:rPr>
        <w:t>and</w:t>
      </w:r>
      <w:r w:rsidRPr="007B2459">
        <w:rPr>
          <w:rFonts w:cstheme="minorHAnsi"/>
        </w:rPr>
        <w:t xml:space="preserve"> Heinz </w:t>
      </w:r>
      <w:proofErr w:type="spellStart"/>
      <w:r w:rsidRPr="007B2459">
        <w:rPr>
          <w:rFonts w:cstheme="minorHAnsi"/>
        </w:rPr>
        <w:t>Paetzold</w:t>
      </w:r>
      <w:proofErr w:type="spellEnd"/>
      <w:r w:rsidRPr="007B2459">
        <w:rPr>
          <w:rFonts w:cstheme="minorHAnsi"/>
        </w:rPr>
        <w:t xml:space="preserve">, ‘Praxis School,’ </w:t>
      </w:r>
      <w:r w:rsidRPr="007B2459">
        <w:rPr>
          <w:rFonts w:cstheme="minorHAnsi"/>
          <w:i/>
        </w:rPr>
        <w:t>Cambridge Dictionary of Philosophy</w:t>
      </w:r>
      <w:r w:rsidRPr="007B2459">
        <w:rPr>
          <w:rFonts w:cstheme="minorHAnsi"/>
        </w:rPr>
        <w:t xml:space="preserve">, Robert Audi, ed. (Cambridge, MA: Cambridge UP, 1999), 731-732, </w:t>
      </w:r>
      <w:r w:rsidRPr="007B2459">
        <w:rPr>
          <w:rFonts w:cstheme="minorHAnsi"/>
          <w:i/>
        </w:rPr>
        <w:t>Gale Virtual Reference Library</w:t>
      </w:r>
      <w:r w:rsidRPr="007B2459">
        <w:rPr>
          <w:rFonts w:cstheme="minorHAnsi"/>
        </w:rPr>
        <w:t xml:space="preserve">, </w:t>
      </w:r>
      <w:hyperlink r:id="rId7" w:history="1">
        <w:r w:rsidRPr="007B2459">
          <w:rPr>
            <w:rStyle w:val="Hyperlink"/>
            <w:rFonts w:cstheme="minorHAnsi"/>
          </w:rPr>
          <w:t>http://link.galegroup.com/apps/doc/CX3450001234/GVRL?u=amst&amp;sid=GVRL&amp;xid=f25e1fba</w:t>
        </w:r>
      </w:hyperlink>
      <w:r w:rsidRPr="007B2459">
        <w:rPr>
          <w:rFonts w:cstheme="minorHAnsi"/>
        </w:rPr>
        <w:t>, accessed 21 May 2018.</w:t>
      </w:r>
    </w:p>
  </w:footnote>
  <w:footnote w:id="39">
    <w:p w14:paraId="4CFE3BCD" w14:textId="77777777" w:rsidR="00513742" w:rsidRPr="007B2459" w:rsidRDefault="00513742" w:rsidP="0060559B">
      <w:pPr>
        <w:pStyle w:val="FootnoteText"/>
        <w:spacing w:line="240" w:lineRule="auto"/>
        <w:rPr>
          <w:rFonts w:cstheme="minorHAnsi"/>
        </w:rPr>
      </w:pPr>
      <w:r w:rsidRPr="007B2459">
        <w:rPr>
          <w:rStyle w:val="FootnoteReference"/>
          <w:rFonts w:cstheme="minorHAnsi"/>
        </w:rPr>
        <w:footnoteRef/>
      </w:r>
      <w:r w:rsidRPr="007B2459">
        <w:rPr>
          <w:rFonts w:cstheme="minorHAnsi"/>
        </w:rPr>
        <w:t xml:space="preserve"> Two important works testifying to this development of ‘socialist humanism’ are </w:t>
      </w:r>
      <w:proofErr w:type="spellStart"/>
      <w:r w:rsidRPr="007B2459">
        <w:rPr>
          <w:rFonts w:cstheme="minorHAnsi"/>
        </w:rPr>
        <w:t>Gajo</w:t>
      </w:r>
      <w:proofErr w:type="spellEnd"/>
      <w:r w:rsidRPr="007B2459">
        <w:rPr>
          <w:rFonts w:cstheme="minorHAnsi"/>
        </w:rPr>
        <w:t xml:space="preserve"> </w:t>
      </w:r>
      <w:proofErr w:type="spellStart"/>
      <w:r w:rsidRPr="007B2459">
        <w:rPr>
          <w:rFonts w:cstheme="minorHAnsi"/>
        </w:rPr>
        <w:t>Petrović</w:t>
      </w:r>
      <w:proofErr w:type="spellEnd"/>
      <w:r w:rsidRPr="007B2459">
        <w:rPr>
          <w:rFonts w:cstheme="minorHAnsi"/>
        </w:rPr>
        <w:t xml:space="preserve">, </w:t>
      </w:r>
      <w:r w:rsidRPr="007B2459">
        <w:rPr>
          <w:rFonts w:cstheme="minorHAnsi"/>
          <w:i/>
        </w:rPr>
        <w:t xml:space="preserve">Marx in the Mid-Twentieth Century </w:t>
      </w:r>
      <w:r w:rsidRPr="007B2459">
        <w:rPr>
          <w:rFonts w:cstheme="minorHAnsi"/>
        </w:rPr>
        <w:t>(New York: Anchor Books, 1967 (1965))</w:t>
      </w:r>
      <w:r w:rsidRPr="007B2459">
        <w:rPr>
          <w:rFonts w:cstheme="minorHAnsi"/>
          <w:i/>
        </w:rPr>
        <w:t xml:space="preserve"> </w:t>
      </w:r>
      <w:r w:rsidRPr="007B2459">
        <w:rPr>
          <w:rFonts w:cstheme="minorHAnsi"/>
        </w:rPr>
        <w:t xml:space="preserve">and </w:t>
      </w:r>
      <w:proofErr w:type="spellStart"/>
      <w:r w:rsidRPr="007B2459">
        <w:rPr>
          <w:rFonts w:cstheme="minorHAnsi"/>
        </w:rPr>
        <w:t>Mihailo</w:t>
      </w:r>
      <w:proofErr w:type="spellEnd"/>
      <w:r w:rsidRPr="007B2459">
        <w:rPr>
          <w:rFonts w:cstheme="minorHAnsi"/>
        </w:rPr>
        <w:t xml:space="preserve"> </w:t>
      </w:r>
      <w:proofErr w:type="spellStart"/>
      <w:r w:rsidRPr="007B2459">
        <w:rPr>
          <w:rFonts w:cstheme="minorHAnsi"/>
        </w:rPr>
        <w:t>Marković</w:t>
      </w:r>
      <w:proofErr w:type="spellEnd"/>
      <w:r w:rsidRPr="007B2459">
        <w:rPr>
          <w:rFonts w:cstheme="minorHAnsi"/>
        </w:rPr>
        <w:t xml:space="preserve"> </w:t>
      </w:r>
      <w:r w:rsidRPr="007B2459">
        <w:rPr>
          <w:rFonts w:cstheme="minorHAnsi"/>
          <w:i/>
        </w:rPr>
        <w:t xml:space="preserve">From Affluence to Praxis: Philosophy and Social Criticism </w:t>
      </w:r>
      <w:r w:rsidRPr="007B2459">
        <w:rPr>
          <w:rFonts w:cstheme="minorHAnsi"/>
        </w:rPr>
        <w:t>(Ann Arbor: Michigan UP, 1974).</w:t>
      </w:r>
    </w:p>
  </w:footnote>
  <w:footnote w:id="40">
    <w:p w14:paraId="5048F5EC" w14:textId="77777777" w:rsidR="00513742" w:rsidRDefault="00513742" w:rsidP="0060559B">
      <w:pPr>
        <w:pStyle w:val="FootnoteText"/>
        <w:spacing w:line="240" w:lineRule="auto"/>
      </w:pPr>
      <w:r>
        <w:rPr>
          <w:rStyle w:val="FootnoteReference"/>
        </w:rPr>
        <w:footnoteRef/>
      </w:r>
      <w:r>
        <w:t xml:space="preserve"> </w:t>
      </w:r>
      <w:proofErr w:type="spellStart"/>
      <w:r>
        <w:t>Hrvoje</w:t>
      </w:r>
      <w:proofErr w:type="spellEnd"/>
      <w:r>
        <w:t xml:space="preserve"> </w:t>
      </w:r>
      <w:proofErr w:type="spellStart"/>
      <w:r>
        <w:t>Klasić</w:t>
      </w:r>
      <w:proofErr w:type="spellEnd"/>
      <w:r>
        <w:t xml:space="preserve">, ‘1968: Yugoslavia and Student Protests,’ </w:t>
      </w:r>
      <w:r>
        <w:rPr>
          <w:i/>
        </w:rPr>
        <w:t>YouTube,</w:t>
      </w:r>
      <w:r>
        <w:t xml:space="preserve"> Accessed 26 April 2018,</w:t>
      </w:r>
      <w:r>
        <w:rPr>
          <w:i/>
        </w:rPr>
        <w:t xml:space="preserve"> </w:t>
      </w:r>
      <w:hyperlink r:id="rId8" w:history="1">
        <w:r w:rsidRPr="005C48A1">
          <w:rPr>
            <w:rStyle w:val="Hyperlink"/>
          </w:rPr>
          <w:t>https://www.youtube.com/watch?v=LoSXQUwA2Jw&amp;t=753s</w:t>
        </w:r>
      </w:hyperlink>
      <w:r>
        <w:t>.</w:t>
      </w:r>
    </w:p>
  </w:footnote>
  <w:footnote w:id="41">
    <w:p w14:paraId="1A0F3F65" w14:textId="0A323DB4" w:rsidR="00513742" w:rsidRDefault="00513742" w:rsidP="0060559B">
      <w:pPr>
        <w:pStyle w:val="FootnoteText"/>
        <w:spacing w:line="240" w:lineRule="auto"/>
      </w:pPr>
      <w:r>
        <w:rPr>
          <w:rStyle w:val="FootnoteReference"/>
        </w:rPr>
        <w:footnoteRef/>
      </w:r>
      <w:r>
        <w:t xml:space="preserve"> </w:t>
      </w:r>
      <w:proofErr w:type="spellStart"/>
      <w:r>
        <w:t>Klasić</w:t>
      </w:r>
      <w:proofErr w:type="spellEnd"/>
      <w:r>
        <w:t>, ‘1968.’ This seaside residence was not so privileged as it might sound now. As part of Tito’s internationalist agenda, an extensive plan of tourism was implemented and dozens of hotels – highlights of Modernist architecture – and highways were built on the Adriatic coast to attract foreign tourists as well as to accommodate Yugoslav workers and their families with yearly free holidays.)</w:t>
      </w:r>
    </w:p>
  </w:footnote>
  <w:footnote w:id="42">
    <w:p w14:paraId="55FFC54E" w14:textId="77777777" w:rsidR="00513742" w:rsidRPr="007E2F07" w:rsidRDefault="00513742" w:rsidP="0060559B">
      <w:pPr>
        <w:pStyle w:val="FootnoteText"/>
        <w:spacing w:line="240" w:lineRule="auto"/>
        <w:rPr>
          <w:i/>
        </w:rPr>
      </w:pPr>
      <w:r>
        <w:rPr>
          <w:rStyle w:val="FootnoteReference"/>
        </w:rPr>
        <w:footnoteRef/>
      </w:r>
      <w:r>
        <w:t xml:space="preserve"> </w:t>
      </w:r>
      <w:proofErr w:type="spellStart"/>
      <w:r>
        <w:t>Teja</w:t>
      </w:r>
      <w:proofErr w:type="spellEnd"/>
      <w:r>
        <w:t xml:space="preserve"> </w:t>
      </w:r>
      <w:proofErr w:type="spellStart"/>
      <w:r>
        <w:t>Merhar</w:t>
      </w:r>
      <w:proofErr w:type="spellEnd"/>
      <w:r>
        <w:t xml:space="preserve">, ‘International Collaborations in Culture between Yugoslavia and the Countries of the Non-Aligned Movement,’ in </w:t>
      </w:r>
      <w:r>
        <w:rPr>
          <w:i/>
        </w:rPr>
        <w:t xml:space="preserve">Southern Constellations: The Poetics of the Non-Aligned </w:t>
      </w:r>
      <w:r>
        <w:t xml:space="preserve">(Ljubljana: Museum of Contemporary Art </w:t>
      </w:r>
      <w:proofErr w:type="spellStart"/>
      <w:r>
        <w:t>Metelkova</w:t>
      </w:r>
      <w:proofErr w:type="spellEnd"/>
      <w:r>
        <w:t>, 2019), 43-71.</w:t>
      </w:r>
    </w:p>
  </w:footnote>
  <w:footnote w:id="43">
    <w:p w14:paraId="50412357" w14:textId="77777777" w:rsidR="00513742" w:rsidRPr="001E5993" w:rsidRDefault="00513742" w:rsidP="0060559B">
      <w:pPr>
        <w:pStyle w:val="FootnoteText"/>
        <w:spacing w:line="240" w:lineRule="auto"/>
      </w:pPr>
      <w:r>
        <w:rPr>
          <w:rStyle w:val="FootnoteReference"/>
        </w:rPr>
        <w:footnoteRef/>
      </w:r>
      <w:r w:rsidRPr="001E5993">
        <w:t xml:space="preserve"> </w:t>
      </w:r>
      <w:proofErr w:type="spellStart"/>
      <w:r>
        <w:t>Merhar</w:t>
      </w:r>
      <w:proofErr w:type="spellEnd"/>
      <w:r>
        <w:t>, ‘International Collaborations in Culture Between Yugoslavia and the Countries of the Non-Aligned Movement</w:t>
      </w:r>
      <w:r w:rsidRPr="001E5993">
        <w:t>,</w:t>
      </w:r>
      <w:r>
        <w:t>’</w:t>
      </w:r>
      <w:r w:rsidRPr="001E5993">
        <w:t xml:space="preserve"> 56.</w:t>
      </w:r>
    </w:p>
  </w:footnote>
  <w:footnote w:id="44">
    <w:p w14:paraId="6DF5B0EC" w14:textId="77777777" w:rsidR="00513742" w:rsidRDefault="00513742" w:rsidP="0060559B">
      <w:pPr>
        <w:pStyle w:val="FootnoteText"/>
        <w:spacing w:line="240" w:lineRule="auto"/>
      </w:pPr>
      <w:r>
        <w:rPr>
          <w:rStyle w:val="FootnoteReference"/>
        </w:rPr>
        <w:footnoteRef/>
      </w:r>
      <w:r>
        <w:t xml:space="preserve"> </w:t>
      </w:r>
      <w:proofErr w:type="spellStart"/>
      <w:r>
        <w:t>Piškur</w:t>
      </w:r>
      <w:proofErr w:type="spellEnd"/>
      <w:r>
        <w:t>, ‘Southern Constellations,’ 14.</w:t>
      </w:r>
    </w:p>
  </w:footnote>
  <w:footnote w:id="45">
    <w:p w14:paraId="0591324B" w14:textId="77777777" w:rsidR="00513742" w:rsidRDefault="00513742" w:rsidP="0060559B">
      <w:pPr>
        <w:pStyle w:val="FootnoteText"/>
        <w:spacing w:line="240" w:lineRule="auto"/>
      </w:pPr>
      <w:r>
        <w:rPr>
          <w:rStyle w:val="FootnoteReference"/>
        </w:rPr>
        <w:footnoteRef/>
      </w:r>
      <w:r>
        <w:t xml:space="preserve"> Andreja </w:t>
      </w:r>
      <w:proofErr w:type="spellStart"/>
      <w:r>
        <w:t>Hribernik</w:t>
      </w:r>
      <w:proofErr w:type="spellEnd"/>
      <w:r>
        <w:t xml:space="preserve"> and Katarina </w:t>
      </w:r>
      <w:proofErr w:type="spellStart"/>
      <w:r>
        <w:t>Hergold</w:t>
      </w:r>
      <w:proofErr w:type="spellEnd"/>
      <w:r>
        <w:t xml:space="preserve"> Germ, ‘Art Pavilion </w:t>
      </w:r>
      <w:proofErr w:type="spellStart"/>
      <w:r>
        <w:t>Slovenj</w:t>
      </w:r>
      <w:proofErr w:type="spellEnd"/>
      <w:r>
        <w:t xml:space="preserve"> </w:t>
      </w:r>
      <w:proofErr w:type="spellStart"/>
      <w:r>
        <w:t>Gradec</w:t>
      </w:r>
      <w:proofErr w:type="spellEnd"/>
      <w:r>
        <w:t xml:space="preserve">: International Exhibitions at the Art Pavilion </w:t>
      </w:r>
      <w:proofErr w:type="spellStart"/>
      <w:r>
        <w:t>Slovenj</w:t>
      </w:r>
      <w:proofErr w:type="spellEnd"/>
      <w:r>
        <w:t xml:space="preserve"> </w:t>
      </w:r>
      <w:proofErr w:type="spellStart"/>
      <w:r>
        <w:t>Gradec</w:t>
      </w:r>
      <w:proofErr w:type="spellEnd"/>
      <w:r>
        <w:t xml:space="preserve">: Collaborations with Third World Countries,’ in </w:t>
      </w:r>
      <w:r>
        <w:rPr>
          <w:i/>
        </w:rPr>
        <w:t xml:space="preserve">Southern Constellations: The Poetics of the Non-Aligned </w:t>
      </w:r>
      <w:r>
        <w:t xml:space="preserve">(Ljubljana: Museum of Contemporary Art </w:t>
      </w:r>
      <w:proofErr w:type="spellStart"/>
      <w:r>
        <w:t>Metelkova</w:t>
      </w:r>
      <w:proofErr w:type="spellEnd"/>
      <w:r>
        <w:t>, 2019), 83-87.</w:t>
      </w:r>
    </w:p>
  </w:footnote>
  <w:footnote w:id="46">
    <w:p w14:paraId="2E4311BB" w14:textId="77777777" w:rsidR="00513742" w:rsidRDefault="00513742" w:rsidP="0060559B">
      <w:pPr>
        <w:pStyle w:val="FootnoteText"/>
        <w:spacing w:line="240" w:lineRule="auto"/>
      </w:pPr>
      <w:r>
        <w:rPr>
          <w:rStyle w:val="FootnoteReference"/>
        </w:rPr>
        <w:footnoteRef/>
      </w:r>
      <w:r>
        <w:t xml:space="preserve"> ‘The Gallery of Art of the Non-Aligned Countries ‘’Josip Broz Tito’’,’</w:t>
      </w:r>
      <w:r w:rsidRPr="00C874F3">
        <w:t xml:space="preserve"> </w:t>
      </w:r>
      <w:r>
        <w:t xml:space="preserve">in </w:t>
      </w:r>
      <w:r>
        <w:rPr>
          <w:i/>
        </w:rPr>
        <w:t xml:space="preserve">Southern Constellations: The Poetics of the Non-Aligned </w:t>
      </w:r>
      <w:r>
        <w:t xml:space="preserve">(Ljubljana: Museum of Contemporary Art </w:t>
      </w:r>
      <w:proofErr w:type="spellStart"/>
      <w:r>
        <w:t>Metelkova</w:t>
      </w:r>
      <w:proofErr w:type="spellEnd"/>
      <w:r>
        <w:t>, 2019), 113-115.</w:t>
      </w:r>
    </w:p>
  </w:footnote>
  <w:footnote w:id="47">
    <w:p w14:paraId="5E0C0C65" w14:textId="2184EA76" w:rsidR="00513742" w:rsidRDefault="00513742" w:rsidP="0060559B">
      <w:pPr>
        <w:pStyle w:val="FootnoteText"/>
        <w:spacing w:line="240" w:lineRule="auto"/>
      </w:pPr>
      <w:r>
        <w:rPr>
          <w:rStyle w:val="FootnoteReference"/>
        </w:rPr>
        <w:footnoteRef/>
      </w:r>
      <w:r>
        <w:t xml:space="preserve"> Nena </w:t>
      </w:r>
      <w:proofErr w:type="spellStart"/>
      <w:r>
        <w:t>Dimitrijević</w:t>
      </w:r>
      <w:proofErr w:type="spellEnd"/>
      <w:r>
        <w:t xml:space="preserve"> curated an important exhibition and wrote a monograph on Gorgona, </w:t>
      </w:r>
      <w:r w:rsidRPr="00DA14EA">
        <w:rPr>
          <w:i/>
          <w:iCs/>
        </w:rPr>
        <w:t xml:space="preserve">Gorgona: </w:t>
      </w:r>
      <w:proofErr w:type="spellStart"/>
      <w:r w:rsidRPr="00DA14EA">
        <w:rPr>
          <w:i/>
          <w:iCs/>
        </w:rPr>
        <w:t>umjetnost</w:t>
      </w:r>
      <w:proofErr w:type="spellEnd"/>
      <w:r w:rsidRPr="00DA14EA">
        <w:rPr>
          <w:i/>
          <w:iCs/>
        </w:rPr>
        <w:t xml:space="preserve"> </w:t>
      </w:r>
      <w:proofErr w:type="spellStart"/>
      <w:r w:rsidRPr="00DA14EA">
        <w:rPr>
          <w:i/>
          <w:iCs/>
        </w:rPr>
        <w:t>kao</w:t>
      </w:r>
      <w:proofErr w:type="spellEnd"/>
      <w:r w:rsidRPr="00DA14EA">
        <w:rPr>
          <w:i/>
          <w:iCs/>
        </w:rPr>
        <w:t xml:space="preserve"> </w:t>
      </w:r>
      <w:proofErr w:type="spellStart"/>
      <w:r w:rsidRPr="00DA14EA">
        <w:rPr>
          <w:i/>
          <w:iCs/>
        </w:rPr>
        <w:t>nacin</w:t>
      </w:r>
      <w:proofErr w:type="spellEnd"/>
      <w:r w:rsidRPr="00DA14EA">
        <w:rPr>
          <w:i/>
          <w:iCs/>
        </w:rPr>
        <w:t xml:space="preserve"> </w:t>
      </w:r>
      <w:proofErr w:type="spellStart"/>
      <w:r w:rsidRPr="00DA14EA">
        <w:rPr>
          <w:i/>
          <w:iCs/>
        </w:rPr>
        <w:t>postojanja</w:t>
      </w:r>
      <w:proofErr w:type="spellEnd"/>
      <w:r>
        <w:t>, e</w:t>
      </w:r>
      <w:r w:rsidRPr="00DA14EA">
        <w:t xml:space="preserve">xhibition catalogue </w:t>
      </w:r>
      <w:r>
        <w:t>(</w:t>
      </w:r>
      <w:r w:rsidRPr="00DA14EA">
        <w:t>Zagreb: Gallery of Contemporary Art, 1977</w:t>
      </w:r>
      <w:r>
        <w:t>)</w:t>
      </w:r>
      <w:r w:rsidRPr="00DA14EA">
        <w:t>.</w:t>
      </w:r>
      <w:r>
        <w:t xml:space="preserve"> Since, the work of Gorgona has been collected by institutions like the MoMA and slowly entered into the Western canon.</w:t>
      </w:r>
    </w:p>
  </w:footnote>
  <w:footnote w:id="48">
    <w:p w14:paraId="0F447A40" w14:textId="77777777" w:rsidR="00513742" w:rsidRPr="00450961" w:rsidRDefault="00513742" w:rsidP="0060559B">
      <w:pPr>
        <w:pStyle w:val="FootnoteText"/>
        <w:spacing w:line="240" w:lineRule="auto"/>
      </w:pPr>
      <w:r>
        <w:rPr>
          <w:rStyle w:val="FootnoteReference"/>
        </w:rPr>
        <w:footnoteRef/>
      </w:r>
      <w:r>
        <w:t xml:space="preserve"> </w:t>
      </w:r>
      <w:r w:rsidRPr="00297775">
        <w:t xml:space="preserve">Nada </w:t>
      </w:r>
      <w:proofErr w:type="spellStart"/>
      <w:r w:rsidRPr="00297775">
        <w:t>Beroš</w:t>
      </w:r>
      <w:proofErr w:type="spellEnd"/>
      <w:r w:rsidRPr="00297775">
        <w:t>, ‘Gorgona in Jakarta: On the Cutting Edge of</w:t>
      </w:r>
      <w:r>
        <w:t xml:space="preserve"> </w:t>
      </w:r>
      <w:r w:rsidRPr="00297775">
        <w:t>the Edge?</w:t>
      </w:r>
      <w:r>
        <w:t xml:space="preserve">’ in </w:t>
      </w:r>
      <w:r>
        <w:rPr>
          <w:i/>
        </w:rPr>
        <w:t xml:space="preserve">Southern Constellations: The Poetics of the Non-Aligned </w:t>
      </w:r>
      <w:r>
        <w:t xml:space="preserve">(Ljubljana: Museum of Contemporary Art </w:t>
      </w:r>
      <w:proofErr w:type="spellStart"/>
      <w:r>
        <w:t>Metelkova</w:t>
      </w:r>
      <w:proofErr w:type="spellEnd"/>
      <w:r>
        <w:t xml:space="preserve">, 2019), 118. To my knowledge, only one previous exhibition contextualized Gorgona primarily in the NAM. This was an exhibition with the descriptive title ‘Non-Aligned Modernity: </w:t>
      </w:r>
      <w:r w:rsidRPr="00450961">
        <w:t xml:space="preserve">Eastern-European Art and Archives from the </w:t>
      </w:r>
      <w:proofErr w:type="spellStart"/>
      <w:r w:rsidRPr="00450961">
        <w:t>Marinko</w:t>
      </w:r>
      <w:proofErr w:type="spellEnd"/>
      <w:r w:rsidRPr="00450961">
        <w:t xml:space="preserve"> </w:t>
      </w:r>
      <w:proofErr w:type="spellStart"/>
      <w:r w:rsidRPr="00450961">
        <w:t>Sudac</w:t>
      </w:r>
      <w:proofErr w:type="spellEnd"/>
      <w:r w:rsidRPr="00450961">
        <w:t xml:space="preserve"> Collection</w:t>
      </w:r>
      <w:r>
        <w:t xml:space="preserve">’, held in Milan in the Fall of 2016. ‘Non-Aligned Modernity,’ </w:t>
      </w:r>
      <w:r>
        <w:rPr>
          <w:i/>
        </w:rPr>
        <w:t xml:space="preserve">Unblock Magazine, </w:t>
      </w:r>
      <w:hyperlink r:id="rId9" w:history="1">
        <w:r w:rsidRPr="005659EB">
          <w:rPr>
            <w:rStyle w:val="Hyperlink"/>
          </w:rPr>
          <w:t>http://www.unblockmagazine.com/art-culture/2016/on-aligned-modernity</w:t>
        </w:r>
      </w:hyperlink>
      <w:r>
        <w:t>, accessed 8 May 2019.</w:t>
      </w:r>
    </w:p>
  </w:footnote>
  <w:footnote w:id="49">
    <w:p w14:paraId="5112B0E1" w14:textId="77777777" w:rsidR="00513742" w:rsidRPr="00297775" w:rsidRDefault="00513742" w:rsidP="0060559B">
      <w:pPr>
        <w:pStyle w:val="FootnoteText"/>
        <w:spacing w:line="240" w:lineRule="auto"/>
      </w:pPr>
      <w:r>
        <w:rPr>
          <w:rStyle w:val="FootnoteReference"/>
        </w:rPr>
        <w:footnoteRef/>
      </w:r>
      <w:r w:rsidRPr="00A208E5">
        <w:t xml:space="preserve"> </w:t>
      </w:r>
      <w:proofErr w:type="spellStart"/>
      <w:r w:rsidRPr="00A208E5">
        <w:t>Beroš</w:t>
      </w:r>
      <w:proofErr w:type="spellEnd"/>
      <w:r w:rsidRPr="00A208E5">
        <w:t xml:space="preserve">, ‘Gorgona in Jakarta,’ 118. </w:t>
      </w:r>
      <w:r>
        <w:t>Italics in original.</w:t>
      </w:r>
    </w:p>
  </w:footnote>
  <w:footnote w:id="50">
    <w:p w14:paraId="55189A74" w14:textId="77777777" w:rsidR="00513742" w:rsidRDefault="00513742" w:rsidP="0060559B">
      <w:pPr>
        <w:pStyle w:val="FootnoteText"/>
        <w:spacing w:line="240" w:lineRule="auto"/>
      </w:pPr>
      <w:r>
        <w:rPr>
          <w:rStyle w:val="FootnoteReference"/>
        </w:rPr>
        <w:footnoteRef/>
      </w:r>
      <w:r>
        <w:t xml:space="preserve"> A great account of the politics behind Tito’s capricious cultural policies can be found in </w:t>
      </w:r>
      <w:r w:rsidRPr="002A55CC">
        <w:rPr>
          <w:rFonts w:cs="Times New Roman"/>
          <w:lang w:val="en-GB"/>
        </w:rPr>
        <w:t xml:space="preserve">Armin </w:t>
      </w:r>
      <w:proofErr w:type="spellStart"/>
      <w:r w:rsidRPr="002A55CC">
        <w:rPr>
          <w:rFonts w:cs="Times New Roman"/>
          <w:lang w:val="en-GB"/>
        </w:rPr>
        <w:t>Medosch</w:t>
      </w:r>
      <w:proofErr w:type="spellEnd"/>
      <w:r w:rsidRPr="002A55CC">
        <w:rPr>
          <w:rFonts w:cs="Times New Roman"/>
          <w:lang w:val="en-GB"/>
        </w:rPr>
        <w:t xml:space="preserve">, </w:t>
      </w:r>
      <w:r w:rsidRPr="002A55CC">
        <w:rPr>
          <w:rFonts w:cs="Times New Roman"/>
          <w:i/>
          <w:iCs/>
          <w:lang w:val="en-GB"/>
        </w:rPr>
        <w:t xml:space="preserve">Automation, Cybernation and the Art of New Tendencies (1961-1973), </w:t>
      </w:r>
      <w:r w:rsidRPr="002A55CC">
        <w:rPr>
          <w:rFonts w:cs="Times New Roman"/>
          <w:lang w:val="en-GB"/>
        </w:rPr>
        <w:t>Artistic Doctoral thesis (London: Goldsmiths University of London, 2012)</w:t>
      </w:r>
      <w:r>
        <w:rPr>
          <w:rFonts w:cs="Times New Roman"/>
          <w:lang w:val="en-GB"/>
        </w:rPr>
        <w:t>.</w:t>
      </w:r>
    </w:p>
  </w:footnote>
  <w:footnote w:id="51">
    <w:p w14:paraId="2BEA3181" w14:textId="77777777" w:rsidR="00513742" w:rsidRDefault="00513742" w:rsidP="0060559B">
      <w:pPr>
        <w:pStyle w:val="FootnoteText"/>
        <w:spacing w:line="240" w:lineRule="auto"/>
      </w:pPr>
      <w:r>
        <w:rPr>
          <w:rStyle w:val="FootnoteReference"/>
        </w:rPr>
        <w:footnoteRef/>
      </w:r>
      <w:r>
        <w:t xml:space="preserve"> </w:t>
      </w:r>
      <w:proofErr w:type="spellStart"/>
      <w:r>
        <w:t>Piškur</w:t>
      </w:r>
      <w:proofErr w:type="spellEnd"/>
      <w:r>
        <w:t>, ‘Southern Constellations,’ 20.</w:t>
      </w:r>
    </w:p>
  </w:footnote>
  <w:footnote w:id="52">
    <w:p w14:paraId="5279E1C7" w14:textId="77777777" w:rsidR="00513742" w:rsidRDefault="00513742" w:rsidP="0060559B">
      <w:pPr>
        <w:pStyle w:val="FootnoteText"/>
        <w:spacing w:line="240" w:lineRule="auto"/>
      </w:pPr>
      <w:r>
        <w:rPr>
          <w:rStyle w:val="FootnoteReference"/>
        </w:rPr>
        <w:footnoteRef/>
      </w:r>
      <w:r>
        <w:t xml:space="preserve"> Wojciech </w:t>
      </w:r>
      <w:proofErr w:type="spellStart"/>
      <w:r>
        <w:t>Moskwa</w:t>
      </w:r>
      <w:proofErr w:type="spellEnd"/>
      <w:r>
        <w:t xml:space="preserve"> and Piotr </w:t>
      </w:r>
      <w:proofErr w:type="spellStart"/>
      <w:r>
        <w:t>Skolimowski</w:t>
      </w:r>
      <w:proofErr w:type="spellEnd"/>
      <w:r>
        <w:t>, ‘</w:t>
      </w:r>
      <w:r w:rsidRPr="00827A32">
        <w:t>Polan</w:t>
      </w:r>
      <w:r>
        <w:t>d’</w:t>
      </w:r>
      <w:r w:rsidRPr="00827A32">
        <w:t xml:space="preserve">s </w:t>
      </w:r>
      <w:proofErr w:type="spellStart"/>
      <w:r w:rsidRPr="00827A32">
        <w:t>Duda</w:t>
      </w:r>
      <w:proofErr w:type="spellEnd"/>
      <w:r w:rsidRPr="00827A32">
        <w:t xml:space="preserve"> Blasts EU </w:t>
      </w:r>
      <w:r>
        <w:t>‘</w:t>
      </w:r>
      <w:r w:rsidRPr="00827A32">
        <w:t>Dictate of the Strong</w:t>
      </w:r>
      <w:r>
        <w:t>’</w:t>
      </w:r>
      <w:r w:rsidRPr="00827A32">
        <w:t xml:space="preserve"> on Migrants</w:t>
      </w:r>
      <w:r>
        <w:t xml:space="preserve">,’ </w:t>
      </w:r>
      <w:r>
        <w:rPr>
          <w:i/>
        </w:rPr>
        <w:t>Bloomberg,</w:t>
      </w:r>
      <w:r>
        <w:t xml:space="preserve"> 8 September 2015, </w:t>
      </w:r>
      <w:hyperlink r:id="rId10" w:history="1">
        <w:r w:rsidRPr="005B0069">
          <w:rPr>
            <w:rStyle w:val="Hyperlink"/>
          </w:rPr>
          <w:t>https://www.bloomberg.com/news/articles/2015-09-08/polish-president-blasts-eu-dictate-of-the-strong-on-migrants</w:t>
        </w:r>
      </w:hyperlink>
      <w:r>
        <w:t xml:space="preserve">. </w:t>
      </w:r>
    </w:p>
  </w:footnote>
  <w:footnote w:id="53">
    <w:p w14:paraId="28D766D0" w14:textId="77777777" w:rsidR="00513742" w:rsidRPr="009F36E0" w:rsidRDefault="00513742" w:rsidP="0060559B">
      <w:pPr>
        <w:pStyle w:val="FootnoteText"/>
        <w:spacing w:line="240" w:lineRule="auto"/>
      </w:pPr>
      <w:r>
        <w:rPr>
          <w:rStyle w:val="FootnoteReference"/>
        </w:rPr>
        <w:footnoteRef/>
      </w:r>
      <w:r>
        <w:t xml:space="preserve"> Vijay </w:t>
      </w:r>
      <w:proofErr w:type="spellStart"/>
      <w:r>
        <w:t>Prashad</w:t>
      </w:r>
      <w:proofErr w:type="spellEnd"/>
      <w:r>
        <w:t xml:space="preserve">, </w:t>
      </w:r>
      <w:r>
        <w:rPr>
          <w:i/>
        </w:rPr>
        <w:t xml:space="preserve">The Darker Nations: A People’s History of the Third World </w:t>
      </w:r>
      <w:r>
        <w:t xml:space="preserve">(New York: The New Press, 2007), xviii, as cited in </w:t>
      </w:r>
      <w:proofErr w:type="spellStart"/>
      <w:r>
        <w:t>Piškur</w:t>
      </w:r>
      <w:proofErr w:type="spellEnd"/>
      <w:r>
        <w:t>, ‘Southern Constellations,’ 15.</w:t>
      </w:r>
    </w:p>
  </w:footnote>
  <w:footnote w:id="54">
    <w:p w14:paraId="3F0D7021" w14:textId="77777777" w:rsidR="00513742" w:rsidRPr="002A55CC" w:rsidRDefault="00513742" w:rsidP="00974FF4">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Some helpful texts, ranging from traditional academic publications to radical/activist perspectives</w:t>
      </w:r>
      <w:r>
        <w:rPr>
          <w:rFonts w:cs="Times New Roman"/>
        </w:rPr>
        <w:t>;</w:t>
      </w:r>
    </w:p>
    <w:p w14:paraId="019369D9" w14:textId="77777777" w:rsidR="00513742" w:rsidRPr="002A55CC" w:rsidRDefault="00513742" w:rsidP="00974FF4">
      <w:pPr>
        <w:pStyle w:val="FootnoteText"/>
        <w:spacing w:line="240" w:lineRule="auto"/>
        <w:rPr>
          <w:rFonts w:cs="Times New Roman"/>
        </w:rPr>
      </w:pPr>
      <w:r w:rsidRPr="002A55CC">
        <w:rPr>
          <w:rFonts w:cs="Times New Roman"/>
        </w:rPr>
        <w:t xml:space="preserve">Jason Robertson, ‘The Life and Death of Yugoslav Socialism,’ </w:t>
      </w:r>
      <w:r w:rsidRPr="002A55CC">
        <w:rPr>
          <w:rFonts w:cs="Times New Roman"/>
          <w:i/>
        </w:rPr>
        <w:t xml:space="preserve">Jacobin Magazine Online, </w:t>
      </w:r>
      <w:r w:rsidRPr="002A55CC">
        <w:rPr>
          <w:rFonts w:cs="Times New Roman"/>
        </w:rPr>
        <w:t xml:space="preserve">17 July 2017, </w:t>
      </w:r>
      <w:hyperlink r:id="rId11" w:history="1">
        <w:r w:rsidRPr="002A55CC">
          <w:rPr>
            <w:rStyle w:val="Hyperlink"/>
            <w:rFonts w:cs="Times New Roman"/>
          </w:rPr>
          <w:t>https://jacobinmag.com/2017/07/yugoslav-socialism-tito-self-management-serbia-balkans</w:t>
        </w:r>
      </w:hyperlink>
      <w:r>
        <w:rPr>
          <w:rFonts w:cs="Times New Roman"/>
        </w:rPr>
        <w:t>;</w:t>
      </w:r>
      <w:r w:rsidRPr="002A55CC">
        <w:rPr>
          <w:rFonts w:cs="Times New Roman"/>
        </w:rPr>
        <w:t xml:space="preserve"> Ana </w:t>
      </w:r>
      <w:proofErr w:type="spellStart"/>
      <w:r w:rsidRPr="002A55CC">
        <w:rPr>
          <w:rFonts w:cs="Times New Roman"/>
        </w:rPr>
        <w:t>Dević</w:t>
      </w:r>
      <w:proofErr w:type="spellEnd"/>
      <w:r w:rsidRPr="002A55CC">
        <w:rPr>
          <w:rFonts w:cs="Times New Roman"/>
        </w:rPr>
        <w:t xml:space="preserve">, ‘Ethnonationalism, Politics, and the Intellectuals: The Case of Yugoslavia,’ part of ‘I: Disintegrating Multiethnic States and Reintegrating Nations: Two Essays on National and Business Cultures,’ </w:t>
      </w:r>
      <w:r w:rsidRPr="002A55CC">
        <w:rPr>
          <w:rFonts w:cs="Times New Roman"/>
          <w:i/>
        </w:rPr>
        <w:t>International Journal of Politics, Culture and Society</w:t>
      </w:r>
      <w:r w:rsidRPr="002A55CC">
        <w:rPr>
          <w:rFonts w:cs="Times New Roman"/>
        </w:rPr>
        <w:t>, vol. 11, no. 3 (1998), 375-409</w:t>
      </w:r>
      <w:r>
        <w:rPr>
          <w:rFonts w:cs="Times New Roman"/>
        </w:rPr>
        <w:t>;</w:t>
      </w:r>
      <w:r w:rsidRPr="002A55CC">
        <w:rPr>
          <w:rFonts w:cs="Times New Roman"/>
        </w:rPr>
        <w:t xml:space="preserve"> Mark </w:t>
      </w:r>
      <w:proofErr w:type="spellStart"/>
      <w:r w:rsidRPr="002A55CC">
        <w:rPr>
          <w:rFonts w:cs="Times New Roman"/>
        </w:rPr>
        <w:t>Mazower</w:t>
      </w:r>
      <w:proofErr w:type="spellEnd"/>
      <w:r w:rsidRPr="002A55CC">
        <w:rPr>
          <w:rFonts w:cs="Times New Roman"/>
        </w:rPr>
        <w:t xml:space="preserve">, </w:t>
      </w:r>
      <w:r w:rsidRPr="002A55CC">
        <w:rPr>
          <w:rFonts w:cs="Times New Roman"/>
          <w:i/>
        </w:rPr>
        <w:t xml:space="preserve">The Balkans </w:t>
      </w:r>
      <w:r w:rsidRPr="002A55CC">
        <w:rPr>
          <w:rFonts w:cs="Times New Roman"/>
        </w:rPr>
        <w:t>(London: Weidenfeld &amp; Nicolson, 2000)</w:t>
      </w:r>
      <w:r>
        <w:rPr>
          <w:rFonts w:cs="Times New Roman"/>
        </w:rPr>
        <w:t>;</w:t>
      </w:r>
      <w:r w:rsidRPr="002A55CC">
        <w:rPr>
          <w:rFonts w:cs="Times New Roman"/>
        </w:rPr>
        <w:t xml:space="preserve"> </w:t>
      </w:r>
      <w:proofErr w:type="spellStart"/>
      <w:r w:rsidRPr="002A55CC">
        <w:rPr>
          <w:rFonts w:cs="Times New Roman"/>
        </w:rPr>
        <w:t>Dejan</w:t>
      </w:r>
      <w:proofErr w:type="spellEnd"/>
      <w:r w:rsidRPr="002A55CC">
        <w:rPr>
          <w:rFonts w:cs="Times New Roman"/>
        </w:rPr>
        <w:t xml:space="preserve"> </w:t>
      </w:r>
      <w:proofErr w:type="spellStart"/>
      <w:r w:rsidRPr="002A55CC">
        <w:rPr>
          <w:rFonts w:cs="Times New Roman"/>
        </w:rPr>
        <w:t>Jović</w:t>
      </w:r>
      <w:proofErr w:type="spellEnd"/>
      <w:r w:rsidRPr="002A55CC">
        <w:rPr>
          <w:rFonts w:cs="Times New Roman"/>
        </w:rPr>
        <w:t xml:space="preserve">, </w:t>
      </w:r>
      <w:r w:rsidRPr="002A55CC">
        <w:rPr>
          <w:rFonts w:cs="Times New Roman"/>
          <w:i/>
        </w:rPr>
        <w:t xml:space="preserve">Yugoslavia: A State that Withered Away </w:t>
      </w:r>
      <w:r w:rsidRPr="002A55CC">
        <w:rPr>
          <w:rFonts w:cs="Times New Roman"/>
        </w:rPr>
        <w:t>(West Lafayette, Indiana: Purdue UP, 2009)</w:t>
      </w:r>
      <w:r>
        <w:rPr>
          <w:rFonts w:cs="Times New Roman"/>
        </w:rPr>
        <w:t>;</w:t>
      </w:r>
      <w:r w:rsidRPr="002A55CC">
        <w:rPr>
          <w:rFonts w:cs="Times New Roman"/>
        </w:rPr>
        <w:t xml:space="preserve"> </w:t>
      </w:r>
      <w:proofErr w:type="spellStart"/>
      <w:r w:rsidRPr="002A55CC">
        <w:rPr>
          <w:rFonts w:cs="Times New Roman"/>
        </w:rPr>
        <w:t>Juraj</w:t>
      </w:r>
      <w:proofErr w:type="spellEnd"/>
      <w:r w:rsidRPr="002A55CC">
        <w:rPr>
          <w:rFonts w:cs="Times New Roman"/>
        </w:rPr>
        <w:t xml:space="preserve"> </w:t>
      </w:r>
      <w:proofErr w:type="spellStart"/>
      <w:r w:rsidRPr="002A55CC">
        <w:rPr>
          <w:rFonts w:cs="Times New Roman"/>
        </w:rPr>
        <w:t>Katalenać</w:t>
      </w:r>
      <w:proofErr w:type="spellEnd"/>
      <w:r w:rsidRPr="002A55CC">
        <w:rPr>
          <w:rFonts w:cs="Times New Roman"/>
        </w:rPr>
        <w:t xml:space="preserve">, ‘Yugoslav Self-Management: Capitalism Under the Red Banner,’ </w:t>
      </w:r>
      <w:r w:rsidRPr="002A55CC">
        <w:rPr>
          <w:rFonts w:cs="Times New Roman"/>
          <w:i/>
        </w:rPr>
        <w:t xml:space="preserve">Insurgent Notes: Journal of Communist Theory and Practice, </w:t>
      </w:r>
      <w:r w:rsidRPr="002A55CC">
        <w:rPr>
          <w:rFonts w:cs="Times New Roman"/>
        </w:rPr>
        <w:t xml:space="preserve">5 October 2013, </w:t>
      </w:r>
      <w:hyperlink r:id="rId12" w:history="1">
        <w:r w:rsidRPr="002A55CC">
          <w:rPr>
            <w:rStyle w:val="Hyperlink"/>
            <w:rFonts w:cs="Times New Roman"/>
          </w:rPr>
          <w:t>http://insurgentnotes.com/2013/10/yugoslav-self-management-capitalism-under-the-red-banner/</w:t>
        </w:r>
      </w:hyperlink>
      <w:r>
        <w:rPr>
          <w:rFonts w:cs="Times New Roman"/>
        </w:rPr>
        <w:t>;</w:t>
      </w:r>
      <w:r w:rsidRPr="002A55CC">
        <w:rPr>
          <w:rFonts w:cs="Times New Roman"/>
        </w:rPr>
        <w:t xml:space="preserve"> </w:t>
      </w:r>
      <w:proofErr w:type="spellStart"/>
      <w:r w:rsidRPr="002A55CC">
        <w:rPr>
          <w:rFonts w:cs="Times New Roman"/>
        </w:rPr>
        <w:t>Stevo</w:t>
      </w:r>
      <w:proofErr w:type="spellEnd"/>
      <w:r w:rsidRPr="002A55CC">
        <w:rPr>
          <w:rFonts w:cs="Times New Roman"/>
        </w:rPr>
        <w:t xml:space="preserve"> </w:t>
      </w:r>
      <w:proofErr w:type="spellStart"/>
      <w:r w:rsidRPr="002A55CC">
        <w:rPr>
          <w:rFonts w:cs="Times New Roman"/>
        </w:rPr>
        <w:t>Djurasković</w:t>
      </w:r>
      <w:proofErr w:type="spellEnd"/>
      <w:r w:rsidRPr="002A55CC">
        <w:rPr>
          <w:rFonts w:cs="Times New Roman"/>
        </w:rPr>
        <w:t xml:space="preserve">, </w:t>
      </w:r>
      <w:r w:rsidRPr="002A55CC">
        <w:rPr>
          <w:rFonts w:cs="Times New Roman"/>
          <w:i/>
        </w:rPr>
        <w:t>The Politics of History in Croatia and Slovakia in the 1990s</w:t>
      </w:r>
      <w:r w:rsidRPr="002A55CC">
        <w:rPr>
          <w:rFonts w:cs="Times New Roman"/>
        </w:rPr>
        <w:t xml:space="preserve"> (Zagreb: </w:t>
      </w:r>
      <w:proofErr w:type="spellStart"/>
      <w:r w:rsidRPr="002A55CC">
        <w:rPr>
          <w:rFonts w:cs="Times New Roman"/>
        </w:rPr>
        <w:t>Srednja</w:t>
      </w:r>
      <w:proofErr w:type="spellEnd"/>
      <w:r w:rsidRPr="002A55CC">
        <w:rPr>
          <w:rFonts w:cs="Times New Roman"/>
        </w:rPr>
        <w:t xml:space="preserve"> Europa, 2016).</w:t>
      </w:r>
    </w:p>
  </w:footnote>
  <w:footnote w:id="55">
    <w:p w14:paraId="454D22FA" w14:textId="5A6A9A03" w:rsidR="00513742" w:rsidRPr="003B142A" w:rsidRDefault="00513742" w:rsidP="0060559B">
      <w:pPr>
        <w:pStyle w:val="FootnoteText"/>
        <w:spacing w:line="240" w:lineRule="auto"/>
      </w:pPr>
      <w:r>
        <w:rPr>
          <w:rStyle w:val="FootnoteReference"/>
        </w:rPr>
        <w:footnoteRef/>
      </w:r>
      <w:r>
        <w:t xml:space="preserve"> ‘Under City Rave – </w:t>
      </w:r>
      <w:proofErr w:type="spellStart"/>
      <w:r>
        <w:t>Tunel</w:t>
      </w:r>
      <w:proofErr w:type="spellEnd"/>
      <w:r>
        <w:t xml:space="preserve"> </w:t>
      </w:r>
      <w:proofErr w:type="spellStart"/>
      <w:r>
        <w:t>Grič</w:t>
      </w:r>
      <w:proofErr w:type="spellEnd"/>
      <w:r>
        <w:t xml:space="preserve">, 30.10.1993, Zagreb (Pt.1),’ </w:t>
      </w:r>
      <w:r>
        <w:rPr>
          <w:i/>
        </w:rPr>
        <w:t xml:space="preserve">YouTube, </w:t>
      </w:r>
      <w:r w:rsidRPr="000D5152">
        <w:t xml:space="preserve">https://www.youtube.com/watch?v=Yt4Px59VkrM, </w:t>
      </w:r>
      <w:r>
        <w:t xml:space="preserve">accessed 18 January 2019, emphasis in original. The bunker was neither built by Tito, nor as a shelter from nuclear warfare. Instead, it is a regular bomb shelter built in the Second World War by the </w:t>
      </w:r>
      <w:proofErr w:type="spellStart"/>
      <w:r>
        <w:t>Ustaše</w:t>
      </w:r>
      <w:proofErr w:type="spellEnd"/>
      <w:r>
        <w:t xml:space="preserve"> government. It has been open to the public as a tourist attraction since 2016. ‘</w:t>
      </w:r>
      <w:proofErr w:type="spellStart"/>
      <w:r>
        <w:t>Grič</w:t>
      </w:r>
      <w:proofErr w:type="spellEnd"/>
      <w:r>
        <w:t xml:space="preserve"> Tunnel (Zagreb),’ </w:t>
      </w:r>
      <w:r>
        <w:rPr>
          <w:i/>
        </w:rPr>
        <w:t>Wikipedia</w:t>
      </w:r>
      <w:r w:rsidRPr="000D5152">
        <w:rPr>
          <w:iCs/>
        </w:rPr>
        <w:t>, https://en.wikipedia.org/wiki/Grič_Tunnel_(Zagreb)</w:t>
      </w:r>
      <w:r>
        <w:rPr>
          <w:i/>
        </w:rPr>
        <w:t xml:space="preserve">, </w:t>
      </w:r>
      <w:r>
        <w:t>accessed 13 March 2019.</w:t>
      </w:r>
    </w:p>
  </w:footnote>
  <w:footnote w:id="56">
    <w:p w14:paraId="3B43BD04" w14:textId="77777777" w:rsidR="00513742" w:rsidRPr="00ED094C" w:rsidRDefault="00513742" w:rsidP="0060559B">
      <w:pPr>
        <w:pStyle w:val="FootnoteText"/>
        <w:spacing w:line="240" w:lineRule="auto"/>
      </w:pPr>
      <w:r>
        <w:rPr>
          <w:rStyle w:val="FootnoteReference"/>
        </w:rPr>
        <w:footnoteRef/>
      </w:r>
      <w:r>
        <w:t xml:space="preserve"> ‘Under City Rave.’</w:t>
      </w:r>
    </w:p>
  </w:footnote>
  <w:footnote w:id="57">
    <w:p w14:paraId="30B72762" w14:textId="00D734F2" w:rsidR="00513742" w:rsidRPr="000074D3" w:rsidRDefault="00513742" w:rsidP="0060559B">
      <w:pPr>
        <w:pStyle w:val="FootnoteText"/>
        <w:spacing w:line="240" w:lineRule="auto"/>
      </w:pPr>
      <w:r>
        <w:rPr>
          <w:rStyle w:val="FootnoteReference"/>
        </w:rPr>
        <w:footnoteRef/>
      </w:r>
      <w:r>
        <w:t xml:space="preserve"> ‘</w:t>
      </w:r>
      <w:r w:rsidRPr="000074D3">
        <w:t xml:space="preserve">Under City Rave </w:t>
      </w:r>
      <w:r>
        <w:t>–</w:t>
      </w:r>
      <w:r w:rsidRPr="000074D3">
        <w:t xml:space="preserve"> </w:t>
      </w:r>
      <w:proofErr w:type="spellStart"/>
      <w:r w:rsidRPr="000074D3">
        <w:t>Tunel</w:t>
      </w:r>
      <w:proofErr w:type="spellEnd"/>
      <w:r>
        <w:t xml:space="preserve"> </w:t>
      </w:r>
      <w:proofErr w:type="spellStart"/>
      <w:r w:rsidRPr="000074D3">
        <w:t>Grič</w:t>
      </w:r>
      <w:proofErr w:type="spellEnd"/>
      <w:r w:rsidRPr="000074D3">
        <w:t>, 30.10.1993, Zagreb (Pt.2)</w:t>
      </w:r>
      <w:r>
        <w:t xml:space="preserve">,’ </w:t>
      </w:r>
      <w:r>
        <w:rPr>
          <w:i/>
        </w:rPr>
        <w:t xml:space="preserve">YouTube, </w:t>
      </w:r>
      <w:r w:rsidRPr="000D5152">
        <w:rPr>
          <w:iCs/>
        </w:rPr>
        <w:t>https://www.youtube.com/watch?v=HIh25h3Wrug</w:t>
      </w:r>
      <w:r>
        <w:rPr>
          <w:i/>
        </w:rPr>
        <w:t xml:space="preserve">, </w:t>
      </w:r>
      <w:r>
        <w:t>accessed 18 January 2019.</w:t>
      </w:r>
    </w:p>
  </w:footnote>
  <w:footnote w:id="58">
    <w:p w14:paraId="7D6EA7C6" w14:textId="32EE7403" w:rsidR="00513742" w:rsidRPr="00F621FA" w:rsidRDefault="00513742" w:rsidP="0060559B">
      <w:pPr>
        <w:pStyle w:val="FootnoteText"/>
        <w:spacing w:line="240" w:lineRule="auto"/>
      </w:pPr>
      <w:r>
        <w:rPr>
          <w:rStyle w:val="FootnoteReference"/>
        </w:rPr>
        <w:footnoteRef/>
      </w:r>
      <w:r>
        <w:t xml:space="preserve"> </w:t>
      </w:r>
      <w:r>
        <w:rPr>
          <w:i/>
        </w:rPr>
        <w:t xml:space="preserve">Under City Rave </w:t>
      </w:r>
      <w:r>
        <w:t xml:space="preserve">was co-organized by the British collective URO and the Museum of Contemporary Art Zagreb. The sponsors of the event included, amongst others, Pepsi, Diesel, Croatia Airlines, Tuna Film and Pizzeria Bambi. Lucia </w:t>
      </w:r>
      <w:proofErr w:type="spellStart"/>
      <w:r>
        <w:t>Brajlo</w:t>
      </w:r>
      <w:proofErr w:type="spellEnd"/>
      <w:r>
        <w:t>, ‘</w:t>
      </w:r>
      <w:proofErr w:type="spellStart"/>
      <w:r>
        <w:t>Jedan</w:t>
      </w:r>
      <w:proofErr w:type="spellEnd"/>
      <w:r>
        <w:t xml:space="preserve">, </w:t>
      </w:r>
      <w:proofErr w:type="spellStart"/>
      <w:r>
        <w:t>jedini</w:t>
      </w:r>
      <w:proofErr w:type="spellEnd"/>
      <w:r>
        <w:t xml:space="preserve">, </w:t>
      </w:r>
      <w:proofErr w:type="spellStart"/>
      <w:r>
        <w:t>nepovljivi</w:t>
      </w:r>
      <w:proofErr w:type="spellEnd"/>
      <w:r>
        <w:t xml:space="preserve">: ‘Under City Rave 93’,’ </w:t>
      </w:r>
      <w:proofErr w:type="spellStart"/>
      <w:r>
        <w:rPr>
          <w:i/>
        </w:rPr>
        <w:t>MixMag</w:t>
      </w:r>
      <w:proofErr w:type="spellEnd"/>
      <w:r>
        <w:t xml:space="preserve">, </w:t>
      </w:r>
      <w:r w:rsidRPr="000D5152">
        <w:t>https://mixmagadria.com/feature/jedan-jedini-neponovljivi-under-city-rave-93/</w:t>
      </w:r>
      <w:r>
        <w:t xml:space="preserve">, 15 June 2015. The notion of the ‘social choreography’ was coined by the </w:t>
      </w:r>
      <w:proofErr w:type="spellStart"/>
      <w:r>
        <w:t>Yugofuturist</w:t>
      </w:r>
      <w:proofErr w:type="spellEnd"/>
      <w:r>
        <w:t xml:space="preserve"> collective </w:t>
      </w:r>
      <w:proofErr w:type="spellStart"/>
      <w:r>
        <w:t>TkH</w:t>
      </w:r>
      <w:proofErr w:type="spellEnd"/>
      <w:r>
        <w:t xml:space="preserve"> [Walking Theory], to describe collective and physical experience of ideology while avoiding the use of ‘mass’, ‘crowd’, or ‘multitude’. See </w:t>
      </w:r>
      <w:proofErr w:type="spellStart"/>
      <w:r>
        <w:t>TkH’s</w:t>
      </w:r>
      <w:proofErr w:type="spellEnd"/>
      <w:r>
        <w:t xml:space="preserve"> artistic documentary </w:t>
      </w:r>
      <w:r>
        <w:rPr>
          <w:i/>
          <w:iCs/>
        </w:rPr>
        <w:t xml:space="preserve">Yugoslavia: How Ideology Moved Our Collective Body </w:t>
      </w:r>
      <w:r>
        <w:t xml:space="preserve">(2013), </w:t>
      </w:r>
      <w:r w:rsidRPr="000D5152">
        <w:t>https://vimeo.com/ondemand/yugoslavia</w:t>
      </w:r>
      <w:r>
        <w:t>.</w:t>
      </w:r>
    </w:p>
  </w:footnote>
  <w:footnote w:id="59">
    <w:p w14:paraId="15CABF27" w14:textId="77777777" w:rsidR="00513742" w:rsidRDefault="00513742" w:rsidP="0060559B">
      <w:pPr>
        <w:pStyle w:val="FootnoteText"/>
        <w:spacing w:line="240" w:lineRule="auto"/>
      </w:pPr>
      <w:r>
        <w:rPr>
          <w:rStyle w:val="FootnoteReference"/>
        </w:rPr>
        <w:footnoteRef/>
      </w:r>
      <w:r>
        <w:t xml:space="preserve"> Boris </w:t>
      </w:r>
      <w:proofErr w:type="spellStart"/>
      <w:r>
        <w:t>Buden</w:t>
      </w:r>
      <w:proofErr w:type="spellEnd"/>
      <w:r>
        <w:t>, interview by author, audio-recorded interview, Kino Europa, 5 May 2018.</w:t>
      </w:r>
    </w:p>
  </w:footnote>
  <w:footnote w:id="60">
    <w:p w14:paraId="1E13F76A" w14:textId="77777777" w:rsidR="00513742" w:rsidRDefault="00513742" w:rsidP="0060559B">
      <w:pPr>
        <w:pStyle w:val="FootnoteText"/>
        <w:spacing w:line="240" w:lineRule="auto"/>
      </w:pPr>
      <w:r>
        <w:rPr>
          <w:rStyle w:val="FootnoteReference"/>
        </w:rPr>
        <w:footnoteRef/>
      </w:r>
      <w:r>
        <w:t xml:space="preserve"> </w:t>
      </w:r>
      <w:proofErr w:type="spellStart"/>
      <w:r>
        <w:t>Dejan</w:t>
      </w:r>
      <w:proofErr w:type="spellEnd"/>
      <w:r>
        <w:t xml:space="preserve"> </w:t>
      </w:r>
      <w:proofErr w:type="spellStart"/>
      <w:r>
        <w:t>Kršić</w:t>
      </w:r>
      <w:proofErr w:type="spellEnd"/>
      <w:r>
        <w:t>, interview by author, audio-recorded interview, Kino Europa, 5 May 2018.</w:t>
      </w:r>
    </w:p>
  </w:footnote>
  <w:footnote w:id="61">
    <w:p w14:paraId="7F07527B"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Darko </w:t>
      </w:r>
      <w:proofErr w:type="spellStart"/>
      <w:r>
        <w:rPr>
          <w:rFonts w:cs="Times New Roman"/>
        </w:rPr>
        <w:t>Š</w:t>
      </w:r>
      <w:r w:rsidRPr="002A55CC">
        <w:rPr>
          <w:rFonts w:cs="Times New Roman"/>
        </w:rPr>
        <w:t>imičić</w:t>
      </w:r>
      <w:proofErr w:type="spellEnd"/>
      <w:r w:rsidRPr="002A55CC">
        <w:rPr>
          <w:rFonts w:cs="Times New Roman"/>
        </w:rPr>
        <w:t>, interview by author, audio recorded conversation, Tomislav Gotovac Institute, 12 March 2018.</w:t>
      </w:r>
    </w:p>
  </w:footnote>
  <w:footnote w:id="62">
    <w:p w14:paraId="56F422A2" w14:textId="7232F43C"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Pr>
          <w:rFonts w:cs="Times New Roman"/>
        </w:rPr>
        <w:t xml:space="preserve"> Magazine </w:t>
      </w:r>
      <w:proofErr w:type="spellStart"/>
      <w:r>
        <w:rPr>
          <w:rFonts w:cs="Times New Roman"/>
        </w:rPr>
        <w:t>Polet</w:t>
      </w:r>
      <w:proofErr w:type="spellEnd"/>
      <w:r>
        <w:rPr>
          <w:rFonts w:cs="Times New Roman"/>
        </w:rPr>
        <w:t xml:space="preserve"> was a weekly publication by the Socialist Youth of Croatia, which wrote on rock music, photography, sub-culture and comics. Gotovac sold copies of </w:t>
      </w:r>
      <w:proofErr w:type="spellStart"/>
      <w:r>
        <w:rPr>
          <w:rFonts w:cs="Times New Roman"/>
        </w:rPr>
        <w:t>Polet</w:t>
      </w:r>
      <w:proofErr w:type="spellEnd"/>
      <w:r>
        <w:rPr>
          <w:rFonts w:cs="Times New Roman"/>
        </w:rPr>
        <w:t xml:space="preserve"> during several of his street performances.</w:t>
      </w:r>
      <w:r w:rsidRPr="002A55CC">
        <w:rPr>
          <w:rFonts w:cs="Times New Roman"/>
        </w:rPr>
        <w:t xml:space="preserve"> </w:t>
      </w:r>
      <w:proofErr w:type="spellStart"/>
      <w:r w:rsidRPr="002A55CC">
        <w:rPr>
          <w:rFonts w:cs="Times New Roman"/>
        </w:rPr>
        <w:t>Galerija</w:t>
      </w:r>
      <w:proofErr w:type="spellEnd"/>
      <w:r w:rsidRPr="002A55CC">
        <w:rPr>
          <w:rFonts w:cs="Times New Roman"/>
        </w:rPr>
        <w:t xml:space="preserve"> Nova was then a property of the socialist youth</w:t>
      </w:r>
      <w:r>
        <w:rPr>
          <w:rFonts w:cs="Times New Roman"/>
        </w:rPr>
        <w:t>.</w:t>
      </w:r>
      <w:r w:rsidRPr="002A55CC">
        <w:rPr>
          <w:rFonts w:cs="Times New Roman"/>
        </w:rPr>
        <w:t xml:space="preserve"> </w:t>
      </w:r>
      <w:proofErr w:type="spellStart"/>
      <w:r w:rsidRPr="002A55CC">
        <w:rPr>
          <w:rFonts w:cs="Times New Roman"/>
        </w:rPr>
        <w:t>Studentski</w:t>
      </w:r>
      <w:proofErr w:type="spellEnd"/>
      <w:r w:rsidRPr="002A55CC">
        <w:rPr>
          <w:rFonts w:cs="Times New Roman"/>
        </w:rPr>
        <w:t xml:space="preserve"> </w:t>
      </w:r>
      <w:proofErr w:type="spellStart"/>
      <w:r w:rsidRPr="002A55CC">
        <w:rPr>
          <w:rFonts w:cs="Times New Roman"/>
        </w:rPr>
        <w:t>Centar</w:t>
      </w:r>
      <w:proofErr w:type="spellEnd"/>
      <w:r w:rsidRPr="002A55CC">
        <w:rPr>
          <w:rFonts w:cs="Times New Roman"/>
        </w:rPr>
        <w:t xml:space="preserve"> Gallery still exists today but has become less relevant</w:t>
      </w:r>
      <w:r>
        <w:rPr>
          <w:rFonts w:cs="Times New Roman"/>
        </w:rPr>
        <w:t xml:space="preserve">. </w:t>
      </w:r>
      <w:r w:rsidRPr="002A55CC">
        <w:rPr>
          <w:rFonts w:cs="Times New Roman"/>
        </w:rPr>
        <w:t>Extended Media Gallery (PM Gallery) was established within the Croatian Association of Visual Artists (HDLU) by members of the PODROOM group.</w:t>
      </w:r>
      <w:r>
        <w:rPr>
          <w:rFonts w:cs="Times New Roman"/>
        </w:rPr>
        <w:t xml:space="preserve"> </w:t>
      </w:r>
      <w:r w:rsidRPr="002A55CC">
        <w:rPr>
          <w:rFonts w:cs="Times New Roman"/>
        </w:rPr>
        <w:t xml:space="preserve">Even though it is hardly important to independent cultures today, PM Gallery fulfilled an important role for many years. In terms of material structures, especially </w:t>
      </w:r>
      <w:r>
        <w:rPr>
          <w:rFonts w:cs="Times New Roman"/>
        </w:rPr>
        <w:t>remnants</w:t>
      </w:r>
      <w:r w:rsidRPr="002A55CC">
        <w:rPr>
          <w:rFonts w:cs="Times New Roman"/>
        </w:rPr>
        <w:t xml:space="preserve"> of student culture and new media from the Yugoslav era</w:t>
      </w:r>
      <w:r>
        <w:rPr>
          <w:rFonts w:cs="Times New Roman"/>
        </w:rPr>
        <w:t>,</w:t>
      </w:r>
      <w:r w:rsidRPr="002A55CC">
        <w:rPr>
          <w:rFonts w:cs="Times New Roman"/>
        </w:rPr>
        <w:t xml:space="preserve"> are still present in the contemporary urban and property management of Zagreb. For instance, the cultural center of the socialist youth prior to 1991</w:t>
      </w:r>
      <w:r>
        <w:rPr>
          <w:rFonts w:cs="Times New Roman"/>
        </w:rPr>
        <w:t xml:space="preserve">was in </w:t>
      </w:r>
      <w:r w:rsidRPr="002A55CC">
        <w:rPr>
          <w:rFonts w:cs="Times New Roman"/>
        </w:rPr>
        <w:t xml:space="preserve">the property complex on </w:t>
      </w:r>
      <w:proofErr w:type="spellStart"/>
      <w:r w:rsidRPr="002A55CC">
        <w:rPr>
          <w:rFonts w:cs="Times New Roman"/>
        </w:rPr>
        <w:t>Ulica</w:t>
      </w:r>
      <w:proofErr w:type="spellEnd"/>
      <w:r w:rsidRPr="002A55CC">
        <w:rPr>
          <w:rFonts w:cs="Times New Roman"/>
        </w:rPr>
        <w:t xml:space="preserve"> Nikola Tesla that now houses ZKM theatre</w:t>
      </w:r>
      <w:r>
        <w:rPr>
          <w:rFonts w:cs="Times New Roman"/>
        </w:rPr>
        <w:t xml:space="preserve">, </w:t>
      </w:r>
      <w:proofErr w:type="spellStart"/>
      <w:r>
        <w:rPr>
          <w:rFonts w:cs="Times New Roman"/>
        </w:rPr>
        <w:t>Galerija</w:t>
      </w:r>
      <w:proofErr w:type="spellEnd"/>
      <w:r>
        <w:rPr>
          <w:rFonts w:cs="Times New Roman"/>
        </w:rPr>
        <w:t xml:space="preserve"> Nova, and Radio 101</w:t>
      </w:r>
      <w:r w:rsidRPr="002A55CC">
        <w:rPr>
          <w:rFonts w:cs="Times New Roman"/>
        </w:rPr>
        <w:t xml:space="preserve">. An even more direct continuity from the socialist era is the </w:t>
      </w:r>
      <w:proofErr w:type="spellStart"/>
      <w:r w:rsidRPr="002A55CC">
        <w:rPr>
          <w:rFonts w:cs="Times New Roman"/>
        </w:rPr>
        <w:t>Studentski</w:t>
      </w:r>
      <w:proofErr w:type="spellEnd"/>
      <w:r w:rsidRPr="002A55CC">
        <w:rPr>
          <w:rFonts w:cs="Times New Roman"/>
        </w:rPr>
        <w:t xml:space="preserve"> </w:t>
      </w:r>
      <w:proofErr w:type="spellStart"/>
      <w:r w:rsidRPr="002A55CC">
        <w:rPr>
          <w:rFonts w:cs="Times New Roman"/>
        </w:rPr>
        <w:t>Centar</w:t>
      </w:r>
      <w:proofErr w:type="spellEnd"/>
      <w:r w:rsidRPr="002A55CC">
        <w:rPr>
          <w:rFonts w:cs="Times New Roman"/>
        </w:rPr>
        <w:t xml:space="preserve"> (SC), a </w:t>
      </w:r>
      <w:proofErr w:type="gramStart"/>
      <w:r w:rsidRPr="002A55CC">
        <w:rPr>
          <w:rFonts w:cs="Times New Roman"/>
        </w:rPr>
        <w:t>large terrain housing multiple student-run organization</w:t>
      </w:r>
      <w:r>
        <w:rPr>
          <w:rFonts w:cs="Times New Roman"/>
        </w:rPr>
        <w:t>s</w:t>
      </w:r>
      <w:proofErr w:type="gramEnd"/>
      <w:r w:rsidRPr="002A55CC">
        <w:rPr>
          <w:rFonts w:cs="Times New Roman"/>
        </w:rPr>
        <w:t xml:space="preserve">, including the SC Gallery and &amp;TD Theatre. Although SC is no longer as important as it was </w:t>
      </w:r>
      <w:r>
        <w:rPr>
          <w:rFonts w:cs="Times New Roman"/>
        </w:rPr>
        <w:t xml:space="preserve">in </w:t>
      </w:r>
      <w:r w:rsidRPr="002A55CC">
        <w:rPr>
          <w:rFonts w:cs="Times New Roman"/>
        </w:rPr>
        <w:t xml:space="preserve">Yugoslavia, it is still a significant actor in independent culture. Furthermore, youth culture is an important concern to several newly established independent cultural organizations, such as </w:t>
      </w:r>
      <w:proofErr w:type="spellStart"/>
      <w:r w:rsidRPr="002A55CC">
        <w:rPr>
          <w:rFonts w:cs="Times New Roman"/>
        </w:rPr>
        <w:t>Pogon</w:t>
      </w:r>
      <w:proofErr w:type="spellEnd"/>
      <w:r w:rsidRPr="002A55CC">
        <w:rPr>
          <w:rFonts w:cs="Times New Roman"/>
        </w:rPr>
        <w:t xml:space="preserve">, </w:t>
      </w:r>
      <w:proofErr w:type="spellStart"/>
      <w:r w:rsidRPr="002A55CC">
        <w:rPr>
          <w:rFonts w:cs="Times New Roman"/>
        </w:rPr>
        <w:t>Močvara</w:t>
      </w:r>
      <w:proofErr w:type="spellEnd"/>
      <w:r w:rsidRPr="002A55CC">
        <w:rPr>
          <w:rFonts w:cs="Times New Roman"/>
        </w:rPr>
        <w:t>, and MAMA. Buljević, interview by author, 15 March 2018. Medak, interview by author, 29 March 2018.</w:t>
      </w:r>
      <w:r w:rsidRPr="001063A6">
        <w:rPr>
          <w:rFonts w:cs="Times New Roman"/>
        </w:rPr>
        <w:t xml:space="preserve"> </w:t>
      </w:r>
      <w:proofErr w:type="spellStart"/>
      <w:r>
        <w:rPr>
          <w:rFonts w:cs="Times New Roman"/>
        </w:rPr>
        <w:t>Š</w:t>
      </w:r>
      <w:r w:rsidRPr="002A55CC">
        <w:rPr>
          <w:rFonts w:cs="Times New Roman"/>
        </w:rPr>
        <w:t>imičić</w:t>
      </w:r>
      <w:proofErr w:type="spellEnd"/>
      <w:r w:rsidRPr="002A55CC">
        <w:rPr>
          <w:rFonts w:cs="Times New Roman"/>
        </w:rPr>
        <w:t xml:space="preserve">, interview by author, </w:t>
      </w:r>
      <w:r>
        <w:rPr>
          <w:rFonts w:cs="Times New Roman"/>
        </w:rPr>
        <w:t>12 March 2018.</w:t>
      </w:r>
      <w:r w:rsidRPr="002A55CC">
        <w:rPr>
          <w:rFonts w:cs="Times New Roman"/>
        </w:rPr>
        <w:t xml:space="preserve"> </w:t>
      </w:r>
      <w:proofErr w:type="spellStart"/>
      <w:r>
        <w:rPr>
          <w:rFonts w:cs="Times New Roman"/>
        </w:rPr>
        <w:t>Š</w:t>
      </w:r>
      <w:r w:rsidRPr="002A55CC">
        <w:rPr>
          <w:rFonts w:cs="Times New Roman"/>
        </w:rPr>
        <w:t>imičić</w:t>
      </w:r>
      <w:proofErr w:type="spellEnd"/>
      <w:r w:rsidRPr="002A55CC">
        <w:rPr>
          <w:rFonts w:cs="Times New Roman"/>
        </w:rPr>
        <w:t>, interview by author, 12 March 2018</w:t>
      </w:r>
      <w:r>
        <w:rPr>
          <w:rFonts w:cs="Times New Roman"/>
        </w:rPr>
        <w:t xml:space="preserve">. </w:t>
      </w:r>
      <w:proofErr w:type="spellStart"/>
      <w:r>
        <w:rPr>
          <w:rFonts w:cs="Times New Roman"/>
        </w:rPr>
        <w:t>Buden</w:t>
      </w:r>
      <w:proofErr w:type="spellEnd"/>
      <w:r>
        <w:rPr>
          <w:rFonts w:cs="Times New Roman"/>
        </w:rPr>
        <w:t xml:space="preserve"> and </w:t>
      </w:r>
      <w:proofErr w:type="spellStart"/>
      <w:r>
        <w:rPr>
          <w:rFonts w:cs="Times New Roman"/>
        </w:rPr>
        <w:t>Kršić</w:t>
      </w:r>
      <w:proofErr w:type="spellEnd"/>
      <w:r>
        <w:rPr>
          <w:rFonts w:cs="Times New Roman"/>
        </w:rPr>
        <w:t>, interview by author, 5 May 2018.</w:t>
      </w:r>
    </w:p>
  </w:footnote>
  <w:footnote w:id="63">
    <w:p w14:paraId="6EE174B2" w14:textId="77777777" w:rsidR="00513742" w:rsidRDefault="00513742" w:rsidP="0060559B">
      <w:pPr>
        <w:pStyle w:val="FootnoteText"/>
        <w:spacing w:line="240" w:lineRule="auto"/>
      </w:pPr>
      <w:r>
        <w:rPr>
          <w:rStyle w:val="FootnoteReference"/>
        </w:rPr>
        <w:footnoteRef/>
      </w:r>
      <w:r>
        <w:t xml:space="preserve"> </w:t>
      </w:r>
      <w:proofErr w:type="spellStart"/>
      <w:r>
        <w:t>Ivet</w:t>
      </w:r>
      <w:proofErr w:type="spellEnd"/>
      <w:r>
        <w:t xml:space="preserve"> </w:t>
      </w:r>
      <w:proofErr w:type="spellStart"/>
      <w:r>
        <w:t>Ćurlin</w:t>
      </w:r>
      <w:proofErr w:type="spellEnd"/>
      <w:r>
        <w:t xml:space="preserve">, interview by author, audio-recorded interview, </w:t>
      </w:r>
      <w:proofErr w:type="spellStart"/>
      <w:r>
        <w:t>Galerija</w:t>
      </w:r>
      <w:proofErr w:type="spellEnd"/>
      <w:r>
        <w:t xml:space="preserve"> Nova, 25 May 2018.</w:t>
      </w:r>
    </w:p>
  </w:footnote>
  <w:footnote w:id="64">
    <w:p w14:paraId="5A46B45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p>
  </w:footnote>
  <w:footnote w:id="65">
    <w:p w14:paraId="658077BE"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Ljiljana</w:t>
      </w:r>
      <w:proofErr w:type="spellEnd"/>
      <w:r w:rsidRPr="002A55CC">
        <w:rPr>
          <w:rFonts w:cs="Times New Roman"/>
        </w:rPr>
        <w:t xml:space="preserve"> </w:t>
      </w:r>
      <w:proofErr w:type="spellStart"/>
      <w:r w:rsidRPr="002A55CC">
        <w:rPr>
          <w:rFonts w:cs="Times New Roman"/>
        </w:rPr>
        <w:t>Kolešnik</w:t>
      </w:r>
      <w:proofErr w:type="spellEnd"/>
      <w:r w:rsidRPr="002A55CC">
        <w:rPr>
          <w:rFonts w:cs="Times New Roman"/>
        </w:rPr>
        <w:t xml:space="preserve">, ‘The Recent History of Art History in Croatia and the Crisis of Institutions Today,’ </w:t>
      </w:r>
      <w:proofErr w:type="spellStart"/>
      <w:r>
        <w:rPr>
          <w:rFonts w:cs="Times New Roman"/>
          <w:i/>
          <w:iCs/>
        </w:rPr>
        <w:t>Ž</w:t>
      </w:r>
      <w:r w:rsidRPr="002A55CC">
        <w:rPr>
          <w:rFonts w:cs="Times New Roman"/>
          <w:i/>
          <w:iCs/>
        </w:rPr>
        <w:t>ivot</w:t>
      </w:r>
      <w:proofErr w:type="spellEnd"/>
      <w:r w:rsidRPr="002A55CC">
        <w:rPr>
          <w:rFonts w:cs="Times New Roman"/>
          <w:i/>
          <w:iCs/>
        </w:rPr>
        <w:t xml:space="preserve"> </w:t>
      </w:r>
      <w:proofErr w:type="spellStart"/>
      <w:r w:rsidRPr="002A55CC">
        <w:rPr>
          <w:rFonts w:cs="Times New Roman"/>
          <w:i/>
          <w:iCs/>
        </w:rPr>
        <w:t>Umjetnosti</w:t>
      </w:r>
      <w:proofErr w:type="spellEnd"/>
      <w:r w:rsidRPr="002A55CC">
        <w:rPr>
          <w:rFonts w:cs="Times New Roman"/>
          <w:i/>
          <w:iCs/>
        </w:rPr>
        <w:t xml:space="preserve">, </w:t>
      </w:r>
      <w:r w:rsidRPr="002A55CC">
        <w:rPr>
          <w:rFonts w:cs="Times New Roman"/>
        </w:rPr>
        <w:t xml:space="preserve">no. 93 (2013), </w:t>
      </w:r>
      <w:r>
        <w:rPr>
          <w:rFonts w:cs="Times New Roman"/>
        </w:rPr>
        <w:t>12.</w:t>
      </w:r>
    </w:p>
  </w:footnote>
  <w:footnote w:id="66">
    <w:p w14:paraId="0C7E9895"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Kolešnik</w:t>
      </w:r>
      <w:proofErr w:type="spellEnd"/>
      <w:r w:rsidRPr="002A55CC">
        <w:rPr>
          <w:rFonts w:cs="Times New Roman"/>
        </w:rPr>
        <w:t>, ‘The Recent History of Art History in Croatia and the Crisis of Institutions Today,’ 14-16.</w:t>
      </w:r>
    </w:p>
  </w:footnote>
  <w:footnote w:id="67">
    <w:p w14:paraId="6FB0367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68">
    <w:p w14:paraId="56263EC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Emina</w:t>
      </w:r>
      <w:proofErr w:type="spellEnd"/>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i/>
        </w:rPr>
        <w:t xml:space="preserve">: Independent Culture and New Collaborative Practices in Croatia </w:t>
      </w:r>
      <w:r w:rsidRPr="002A55CC">
        <w:rPr>
          <w:rFonts w:cs="Times New Roman"/>
        </w:rPr>
        <w:t>(Amsterdam &amp; Bucharest: Policies for Culture, 2007), 9.</w:t>
      </w:r>
    </w:p>
  </w:footnote>
  <w:footnote w:id="69">
    <w:p w14:paraId="144275EA" w14:textId="77777777" w:rsidR="00513742" w:rsidRDefault="00513742" w:rsidP="0060559B">
      <w:pPr>
        <w:pStyle w:val="FootnoteText"/>
        <w:spacing w:line="240" w:lineRule="auto"/>
      </w:pPr>
      <w:r>
        <w:rPr>
          <w:rStyle w:val="FootnoteReference"/>
        </w:rPr>
        <w:footnoteRef/>
      </w:r>
      <w:r>
        <w:t xml:space="preserve"> </w:t>
      </w:r>
      <w:proofErr w:type="spellStart"/>
      <w:r>
        <w:t>Buden</w:t>
      </w:r>
      <w:proofErr w:type="spellEnd"/>
      <w:r>
        <w:t>, interview by author, 5 May 2018.</w:t>
      </w:r>
    </w:p>
  </w:footnote>
  <w:footnote w:id="70">
    <w:p w14:paraId="54B258E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Ana </w:t>
      </w:r>
      <w:proofErr w:type="spellStart"/>
      <w:r w:rsidRPr="002A55CC">
        <w:rPr>
          <w:rFonts w:cs="Times New Roman"/>
        </w:rPr>
        <w:t>Dević</w:t>
      </w:r>
      <w:proofErr w:type="spellEnd"/>
      <w:r w:rsidRPr="002A55CC">
        <w:rPr>
          <w:rFonts w:cs="Times New Roman"/>
        </w:rPr>
        <w:t xml:space="preserve">, ‘Politicization of the Cultural Field: Possibilities of a Critical Practice,’ </w:t>
      </w:r>
      <w:proofErr w:type="spellStart"/>
      <w:r>
        <w:rPr>
          <w:rFonts w:cs="Times New Roman"/>
          <w:i/>
        </w:rPr>
        <w:t>Ž</w:t>
      </w:r>
      <w:r w:rsidRPr="002A55CC">
        <w:rPr>
          <w:rFonts w:cs="Times New Roman"/>
          <w:i/>
        </w:rPr>
        <w:t>ivot</w:t>
      </w:r>
      <w:proofErr w:type="spellEnd"/>
      <w:r w:rsidRPr="002A55CC">
        <w:rPr>
          <w:rFonts w:cs="Times New Roman"/>
          <w:i/>
        </w:rPr>
        <w:t xml:space="preserve"> </w:t>
      </w:r>
      <w:proofErr w:type="spellStart"/>
      <w:r w:rsidRPr="002A55CC">
        <w:rPr>
          <w:rFonts w:cs="Times New Roman"/>
          <w:i/>
        </w:rPr>
        <w:t>Umjetnosti</w:t>
      </w:r>
      <w:proofErr w:type="spellEnd"/>
      <w:r w:rsidRPr="002A55CC">
        <w:rPr>
          <w:rFonts w:cs="Times New Roman"/>
          <w:i/>
        </w:rPr>
        <w:t xml:space="preserve"> </w:t>
      </w:r>
      <w:r w:rsidRPr="002A55CC">
        <w:rPr>
          <w:rFonts w:cs="Times New Roman"/>
        </w:rPr>
        <w:t>85 (2009), 20.</w:t>
      </w:r>
    </w:p>
  </w:footnote>
  <w:footnote w:id="71">
    <w:p w14:paraId="5908F639" w14:textId="77777777" w:rsidR="00513742" w:rsidRDefault="00513742" w:rsidP="0060559B">
      <w:pPr>
        <w:pStyle w:val="FootnoteText"/>
        <w:spacing w:line="240" w:lineRule="auto"/>
      </w:pPr>
      <w:r>
        <w:rPr>
          <w:rStyle w:val="FootnoteReference"/>
        </w:rPr>
        <w:footnoteRef/>
      </w:r>
      <w:r>
        <w:t xml:space="preserve"> </w:t>
      </w:r>
      <w:proofErr w:type="spellStart"/>
      <w:r>
        <w:t>Ćurlin</w:t>
      </w:r>
      <w:proofErr w:type="spellEnd"/>
      <w:r>
        <w:t>, interview by author, 25 May 2018.</w:t>
      </w:r>
    </w:p>
  </w:footnote>
  <w:footnote w:id="72">
    <w:p w14:paraId="47DAC8EA" w14:textId="1F95058D" w:rsidR="00513742" w:rsidRPr="009907A2" w:rsidRDefault="00513742" w:rsidP="0060559B">
      <w:pPr>
        <w:pStyle w:val="FootnoteText"/>
        <w:spacing w:line="240" w:lineRule="auto"/>
      </w:pPr>
      <w:r>
        <w:rPr>
          <w:rStyle w:val="FootnoteReference"/>
        </w:rPr>
        <w:footnoteRef/>
      </w:r>
      <w:r>
        <w:t xml:space="preserve"> </w:t>
      </w:r>
      <w:r w:rsidRPr="009907A2">
        <w:t xml:space="preserve">It is true that there are some striking artistic </w:t>
      </w:r>
      <w:r>
        <w:t>resonances</w:t>
      </w:r>
      <w:r w:rsidRPr="009907A2">
        <w:t xml:space="preserve"> between these two phenomena. In 2001, twenty years after his benchmark performance of nudity, Tomislav Gotovac participated in the first </w:t>
      </w:r>
      <w:proofErr w:type="spellStart"/>
      <w:r w:rsidRPr="009907A2">
        <w:t>UrbanFestival</w:t>
      </w:r>
      <w:proofErr w:type="spellEnd"/>
      <w:r w:rsidRPr="009907A2">
        <w:t xml:space="preserve"> with a performance of cleaning graffiti-clad facades. Two other performances in that year’s festival were </w:t>
      </w:r>
      <w:proofErr w:type="spellStart"/>
      <w:r w:rsidRPr="009907A2">
        <w:t>Vlasta</w:t>
      </w:r>
      <w:proofErr w:type="spellEnd"/>
      <w:r w:rsidRPr="009907A2">
        <w:t xml:space="preserve"> </w:t>
      </w:r>
      <w:proofErr w:type="spellStart"/>
      <w:r w:rsidRPr="009907A2">
        <w:t>Delimar’s</w:t>
      </w:r>
      <w:proofErr w:type="spellEnd"/>
      <w:r w:rsidRPr="009907A2">
        <w:t xml:space="preserve"> </w:t>
      </w:r>
      <w:r w:rsidRPr="009907A2">
        <w:rPr>
          <w:i/>
        </w:rPr>
        <w:t xml:space="preserve">Lady Godiva </w:t>
      </w:r>
      <w:r w:rsidRPr="009907A2">
        <w:t xml:space="preserve">and </w:t>
      </w:r>
      <w:proofErr w:type="spellStart"/>
      <w:r w:rsidRPr="009907A2">
        <w:rPr>
          <w:i/>
        </w:rPr>
        <w:t>Appartment</w:t>
      </w:r>
      <w:proofErr w:type="spellEnd"/>
      <w:r w:rsidRPr="009907A2">
        <w:rPr>
          <w:i/>
        </w:rPr>
        <w:t xml:space="preserve"> </w:t>
      </w:r>
      <w:r w:rsidRPr="009907A2">
        <w:t xml:space="preserve">by Alexandra Schuller, Gregor </w:t>
      </w:r>
      <w:proofErr w:type="spellStart"/>
      <w:r w:rsidRPr="009907A2">
        <w:t>Kamnikar</w:t>
      </w:r>
      <w:proofErr w:type="spellEnd"/>
      <w:r w:rsidRPr="009907A2">
        <w:t xml:space="preserve">, and </w:t>
      </w:r>
      <w:proofErr w:type="spellStart"/>
      <w:r w:rsidRPr="009907A2">
        <w:t>Slavo</w:t>
      </w:r>
      <w:proofErr w:type="spellEnd"/>
      <w:r w:rsidRPr="009907A2">
        <w:t xml:space="preserve"> </w:t>
      </w:r>
      <w:proofErr w:type="spellStart"/>
      <w:r w:rsidRPr="009907A2">
        <w:t>Vajt</w:t>
      </w:r>
      <w:proofErr w:type="spellEnd"/>
      <w:r>
        <w:t>, both using nudity and questioning the delimitations between the public and private spheres</w:t>
      </w:r>
      <w:r w:rsidRPr="009907A2">
        <w:t xml:space="preserve">. </w:t>
      </w:r>
      <w:r>
        <w:t>See:</w:t>
      </w:r>
    </w:p>
    <w:p w14:paraId="2F5A9B8A" w14:textId="77777777" w:rsidR="00513742" w:rsidRDefault="00C277B5" w:rsidP="0060559B">
      <w:pPr>
        <w:pStyle w:val="FootnoteText"/>
        <w:spacing w:line="240" w:lineRule="auto"/>
      </w:pPr>
      <w:hyperlink r:id="rId13" w:history="1">
        <w:r w:rsidR="00513742" w:rsidRPr="009907A2">
          <w:rPr>
            <w:rStyle w:val="Hyperlink"/>
          </w:rPr>
          <w:t>http://urbanfestival.blok.hr/urbanfestival.blok.hr/01/pdf/Jutarnji%20list%2c%2027.%20srpnja%202001.pdf</w:t>
        </w:r>
      </w:hyperlink>
      <w:r w:rsidR="00513742">
        <w:t>.</w:t>
      </w:r>
    </w:p>
  </w:footnote>
  <w:footnote w:id="73">
    <w:p w14:paraId="420DD18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Documenta</w:t>
      </w:r>
      <w:proofErr w:type="spellEnd"/>
      <w:r w:rsidRPr="002A55CC">
        <w:rPr>
          <w:rFonts w:cs="Times New Roman"/>
        </w:rPr>
        <w:t xml:space="preserve"> – Center for dealing with the past, </w:t>
      </w:r>
      <w:r>
        <w:rPr>
          <w:rFonts w:cs="Times New Roman"/>
        </w:rPr>
        <w:t xml:space="preserve">one of </w:t>
      </w:r>
      <w:r w:rsidRPr="002A55CC">
        <w:rPr>
          <w:rFonts w:cs="Times New Roman"/>
        </w:rPr>
        <w:t>the ‘successor</w:t>
      </w:r>
      <w:r>
        <w:rPr>
          <w:rFonts w:cs="Times New Roman"/>
        </w:rPr>
        <w:t>s</w:t>
      </w:r>
      <w:r w:rsidRPr="002A55CC">
        <w:rPr>
          <w:rFonts w:cs="Times New Roman"/>
        </w:rPr>
        <w:t xml:space="preserve">’ of the Anti-War Campaign, is still an active NGO holding, preserving, and distributing documentation of its prior existence. Dora </w:t>
      </w:r>
      <w:proofErr w:type="spellStart"/>
      <w:r w:rsidRPr="002A55CC">
        <w:rPr>
          <w:rFonts w:cs="Times New Roman"/>
        </w:rPr>
        <w:t>Komnenović</w:t>
      </w:r>
      <w:proofErr w:type="spellEnd"/>
      <w:r w:rsidRPr="002A55CC">
        <w:rPr>
          <w:rFonts w:cs="Times New Roman"/>
        </w:rPr>
        <w:t xml:space="preserve">, ‘(Out)living the War: Anti-War Activism in Croatia in the Early 1990s and Beyond,’ </w:t>
      </w:r>
      <w:r w:rsidRPr="002A55CC">
        <w:rPr>
          <w:rFonts w:cs="Times New Roman"/>
          <w:i/>
        </w:rPr>
        <w:t xml:space="preserve">Journal on Ethnopolitics and Minority Issues in Europe, </w:t>
      </w:r>
      <w:r w:rsidRPr="002A55CC">
        <w:rPr>
          <w:rFonts w:cs="Times New Roman"/>
        </w:rPr>
        <w:t>vol. 13, no. 4 (2014), 111-128.</w:t>
      </w:r>
    </w:p>
  </w:footnote>
  <w:footnote w:id="74">
    <w:p w14:paraId="272B099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xml:space="preserve">, ‘From Independent Cultural Work to Political Subjectivity,’ 210-211. The point is illustrated, too, by the accounts of Croatian war-activists involved in </w:t>
      </w:r>
      <w:proofErr w:type="spellStart"/>
      <w:r w:rsidRPr="002A55CC">
        <w:rPr>
          <w:rFonts w:cs="Times New Roman"/>
        </w:rPr>
        <w:t>ZaMir</w:t>
      </w:r>
      <w:proofErr w:type="spellEnd"/>
      <w:r w:rsidRPr="002A55CC">
        <w:rPr>
          <w:rFonts w:cs="Times New Roman"/>
          <w:i/>
        </w:rPr>
        <w:t xml:space="preserve">, </w:t>
      </w:r>
      <w:r w:rsidRPr="002A55CC">
        <w:rPr>
          <w:rFonts w:cs="Times New Roman"/>
        </w:rPr>
        <w:t xml:space="preserve">as quoted by Stubbs: ‘We were different from each other before the war. Our opposition to the war brought us together. After the war, we were able to be different again.’ Stubbs, ‘The </w:t>
      </w:r>
      <w:proofErr w:type="spellStart"/>
      <w:r w:rsidRPr="002A55CC">
        <w:rPr>
          <w:rFonts w:cs="Times New Roman"/>
        </w:rPr>
        <w:t>ZaMir</w:t>
      </w:r>
      <w:proofErr w:type="spellEnd"/>
      <w:r w:rsidRPr="002A55CC">
        <w:rPr>
          <w:rFonts w:cs="Times New Roman"/>
        </w:rPr>
        <w:t xml:space="preserve"> (For Peace)</w:t>
      </w:r>
      <w:r w:rsidRPr="002A55CC">
        <w:rPr>
          <w:rFonts w:cs="Times New Roman"/>
          <w:i/>
        </w:rPr>
        <w:t xml:space="preserve"> </w:t>
      </w:r>
      <w:r w:rsidRPr="002A55CC">
        <w:rPr>
          <w:rFonts w:cs="Times New Roman"/>
        </w:rPr>
        <w:t>Network</w:t>
      </w:r>
      <w:r w:rsidRPr="002A55CC">
        <w:rPr>
          <w:rFonts w:cs="Times New Roman"/>
          <w:i/>
        </w:rPr>
        <w:t xml:space="preserve">,’ </w:t>
      </w:r>
      <w:r w:rsidRPr="002A55CC">
        <w:rPr>
          <w:rFonts w:cs="Times New Roman"/>
        </w:rPr>
        <w:t xml:space="preserve">70. Slightly differently, Medak elaborated: ‘The closeness of these various factions, running from centrist liberalists to anarchist factions, has to do with the fact that there was an external repression, or an enemy, a negative factor, that made it come together. […] </w:t>
      </w:r>
      <w:proofErr w:type="spellStart"/>
      <w:r w:rsidRPr="002A55CC">
        <w:rPr>
          <w:rFonts w:cs="Times New Roman"/>
        </w:rPr>
        <w:t>Franjo</w:t>
      </w:r>
      <w:proofErr w:type="spellEnd"/>
      <w:r w:rsidRPr="002A55CC">
        <w:rPr>
          <w:rFonts w:cs="Times New Roman"/>
        </w:rPr>
        <w:t xml:space="preserve"> </w:t>
      </w:r>
      <w:r w:rsidRPr="002A55CC">
        <w:rPr>
          <w:rFonts w:cs="Times New Roman"/>
          <w:color w:val="000000"/>
        </w:rPr>
        <w:t>Tudjman and his nationalist politics provided cohesion for the opposition, as long as he was in power.’ Medak, interview by author, 29 March 2018.</w:t>
      </w:r>
    </w:p>
  </w:footnote>
  <w:footnote w:id="75">
    <w:p w14:paraId="391AF95C" w14:textId="77777777" w:rsidR="00513742" w:rsidRDefault="00513742" w:rsidP="0060559B">
      <w:pPr>
        <w:pStyle w:val="FootnoteText"/>
        <w:spacing w:line="240" w:lineRule="auto"/>
      </w:pPr>
      <w:r>
        <w:rPr>
          <w:rStyle w:val="FootnoteReference"/>
        </w:rPr>
        <w:footnoteRef/>
      </w:r>
      <w:r>
        <w:t xml:space="preserve"> </w:t>
      </w:r>
      <w:proofErr w:type="spellStart"/>
      <w:r w:rsidRPr="006B115E">
        <w:rPr>
          <w:i/>
        </w:rPr>
        <w:t>Antiratna</w:t>
      </w:r>
      <w:proofErr w:type="spellEnd"/>
      <w:r w:rsidRPr="006B115E">
        <w:rPr>
          <w:i/>
        </w:rPr>
        <w:t xml:space="preserve"> </w:t>
      </w:r>
      <w:proofErr w:type="spellStart"/>
      <w:r w:rsidRPr="006B115E">
        <w:rPr>
          <w:i/>
        </w:rPr>
        <w:t>kampanja</w:t>
      </w:r>
      <w:proofErr w:type="spellEnd"/>
      <w:r w:rsidRPr="006B115E">
        <w:rPr>
          <w:i/>
        </w:rPr>
        <w:t xml:space="preserve"> 1991.-2011.: </w:t>
      </w:r>
      <w:proofErr w:type="spellStart"/>
      <w:r w:rsidRPr="006B115E">
        <w:rPr>
          <w:i/>
        </w:rPr>
        <w:t>Neispričana</w:t>
      </w:r>
      <w:proofErr w:type="spellEnd"/>
      <w:r w:rsidRPr="006B115E">
        <w:rPr>
          <w:i/>
        </w:rPr>
        <w:t xml:space="preserve"> </w:t>
      </w:r>
      <w:proofErr w:type="spellStart"/>
      <w:r w:rsidRPr="006B115E">
        <w:rPr>
          <w:i/>
        </w:rPr>
        <w:t>povijest</w:t>
      </w:r>
      <w:proofErr w:type="spellEnd"/>
      <w:r w:rsidRPr="006B115E">
        <w:rPr>
          <w:i/>
        </w:rPr>
        <w:t>,</w:t>
      </w:r>
      <w:r>
        <w:t xml:space="preserve"> Vesna </w:t>
      </w:r>
      <w:proofErr w:type="spellStart"/>
      <w:r>
        <w:t>Janković</w:t>
      </w:r>
      <w:proofErr w:type="spellEnd"/>
      <w:r>
        <w:t xml:space="preserve"> and Nikola </w:t>
      </w:r>
      <w:proofErr w:type="spellStart"/>
      <w:r>
        <w:t>Mokrović</w:t>
      </w:r>
      <w:proofErr w:type="spellEnd"/>
      <w:r>
        <w:t xml:space="preserve">, eds. (Zagreb: </w:t>
      </w:r>
      <w:proofErr w:type="spellStart"/>
      <w:r>
        <w:t>Documenta</w:t>
      </w:r>
      <w:proofErr w:type="spellEnd"/>
      <w:r>
        <w:t xml:space="preserve"> – </w:t>
      </w:r>
      <w:proofErr w:type="spellStart"/>
      <w:r>
        <w:t>Centar</w:t>
      </w:r>
      <w:proofErr w:type="spellEnd"/>
      <w:r>
        <w:t xml:space="preserve"> za </w:t>
      </w:r>
      <w:proofErr w:type="spellStart"/>
      <w:r>
        <w:t>suočavanje</w:t>
      </w:r>
      <w:proofErr w:type="spellEnd"/>
      <w:r>
        <w:t xml:space="preserve"> s </w:t>
      </w:r>
      <w:proofErr w:type="spellStart"/>
      <w:r>
        <w:t>prošlošću</w:t>
      </w:r>
      <w:proofErr w:type="spellEnd"/>
      <w:r>
        <w:t>, 2011), 132-133.</w:t>
      </w:r>
    </w:p>
  </w:footnote>
  <w:footnote w:id="76">
    <w:p w14:paraId="5ADD17A9"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‘Originally </w:t>
      </w:r>
      <w:proofErr w:type="spellStart"/>
      <w:r w:rsidRPr="002A55CC">
        <w:rPr>
          <w:rFonts w:cs="Times New Roman"/>
          <w:i/>
          <w:iCs/>
        </w:rPr>
        <w:t>ZaMir</w:t>
      </w:r>
      <w:proofErr w:type="spellEnd"/>
      <w:r w:rsidRPr="002A55CC">
        <w:rPr>
          <w:rFonts w:cs="Times New Roman"/>
          <w:i/>
          <w:iCs/>
        </w:rPr>
        <w:t xml:space="preserve"> </w:t>
      </w:r>
      <w:r w:rsidRPr="002A55CC">
        <w:rPr>
          <w:rFonts w:cs="Times New Roman"/>
        </w:rPr>
        <w:t xml:space="preserve">in Zagreb was run from a Dutch activist’s laptop until a grant from the Government of Switzerland allowed for the purchase of the first ‘server’, a 386 40 MHz computer with a ‘massive’ 400 MB hard-disk. For many years it was a bulletin board system (BBS), using Cross-Point software as an off-line reader, a program running on DOS, and only available in the German language.’ Stubbs, </w:t>
      </w:r>
      <w:r w:rsidRPr="002A55CC">
        <w:rPr>
          <w:rFonts w:cs="Times New Roman"/>
          <w:i/>
        </w:rPr>
        <w:t xml:space="preserve">‘The </w:t>
      </w:r>
      <w:proofErr w:type="spellStart"/>
      <w:r w:rsidRPr="002A55CC">
        <w:rPr>
          <w:rFonts w:cs="Times New Roman"/>
          <w:i/>
        </w:rPr>
        <w:t>ZaMir</w:t>
      </w:r>
      <w:proofErr w:type="spellEnd"/>
      <w:r w:rsidRPr="002A55CC">
        <w:rPr>
          <w:rFonts w:cs="Times New Roman"/>
          <w:i/>
        </w:rPr>
        <w:t xml:space="preserve"> (For Peace) Network,’</w:t>
      </w:r>
      <w:r w:rsidRPr="002A55CC">
        <w:rPr>
          <w:rFonts w:cs="Times New Roman"/>
        </w:rPr>
        <w:t xml:space="preserve"> 73. In the establishment of this BBS, the tacit knowledge of new media artists, a field always closely related to artistic research and social practices, was extremely valuable. </w:t>
      </w:r>
      <w:proofErr w:type="spellStart"/>
      <w:r w:rsidRPr="002A55CC">
        <w:rPr>
          <w:rFonts w:cs="Times New Roman"/>
        </w:rPr>
        <w:t>ZaMir</w:t>
      </w:r>
      <w:proofErr w:type="spellEnd"/>
      <w:r w:rsidRPr="002A55CC">
        <w:rPr>
          <w:rFonts w:cs="Times New Roman"/>
        </w:rPr>
        <w:t xml:space="preserve"> continued to exist throughout and after the war, providing a communication infrastructure of activist advocacy campaigns and starting a unique non-profit Internet Content Provider. ‘Zamir,’ </w:t>
      </w:r>
      <w:proofErr w:type="spellStart"/>
      <w:r w:rsidRPr="002A55CC">
        <w:rPr>
          <w:rFonts w:cs="Times New Roman"/>
          <w:i/>
        </w:rPr>
        <w:t>Monoskop</w:t>
      </w:r>
      <w:proofErr w:type="spellEnd"/>
      <w:r w:rsidRPr="002A55CC">
        <w:rPr>
          <w:rFonts w:cs="Times New Roman"/>
          <w:i/>
        </w:rPr>
        <w:t xml:space="preserve">, </w:t>
      </w:r>
      <w:hyperlink r:id="rId14" w:history="1">
        <w:r w:rsidRPr="002A55CC">
          <w:rPr>
            <w:rStyle w:val="Hyperlink"/>
            <w:rFonts w:cs="Times New Roman"/>
          </w:rPr>
          <w:t>https://monoskop.org/Zamir</w:t>
        </w:r>
      </w:hyperlink>
      <w:r w:rsidRPr="002A55CC">
        <w:rPr>
          <w:rFonts w:cs="Times New Roman"/>
        </w:rPr>
        <w:t xml:space="preserve">, accessed 1 July 2018. </w:t>
      </w:r>
    </w:p>
  </w:footnote>
  <w:footnote w:id="77">
    <w:p w14:paraId="6EE1950B"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Ana </w:t>
      </w:r>
      <w:proofErr w:type="spellStart"/>
      <w:r w:rsidRPr="002A55CC">
        <w:rPr>
          <w:rFonts w:cs="Times New Roman"/>
        </w:rPr>
        <w:t>Dević</w:t>
      </w:r>
      <w:proofErr w:type="spellEnd"/>
      <w:r w:rsidRPr="002A55CC">
        <w:rPr>
          <w:rFonts w:cs="Times New Roman"/>
        </w:rPr>
        <w:t xml:space="preserve">, ‘Anti-War Initiatives and the Un-Making of Civic Identities in the Former Yugoslav Republics,’ </w:t>
      </w:r>
      <w:r w:rsidRPr="002A55CC">
        <w:rPr>
          <w:rFonts w:cs="Times New Roman"/>
          <w:i/>
        </w:rPr>
        <w:t xml:space="preserve">Journal of Historical Sociology, </w:t>
      </w:r>
      <w:r w:rsidRPr="002A55CC">
        <w:rPr>
          <w:rFonts w:cs="Times New Roman"/>
        </w:rPr>
        <w:t xml:space="preserve">vol. 10, no. 2 (June 1997), 127. This statement may have a </w:t>
      </w:r>
      <w:proofErr w:type="spellStart"/>
      <w:r w:rsidRPr="002A55CC">
        <w:rPr>
          <w:rFonts w:cs="Times New Roman"/>
        </w:rPr>
        <w:t>Yugostalgic</w:t>
      </w:r>
      <w:proofErr w:type="spellEnd"/>
      <w:r w:rsidRPr="002A55CC">
        <w:rPr>
          <w:rFonts w:cs="Times New Roman"/>
        </w:rPr>
        <w:t xml:space="preserve"> ring to it, but it should be acknowledged that the new national governments indeed promoted national identities through cultural identity-politics. On the level of popular culture, the abandonment of the common Serbo-Croatian language, the purging of libraries of books with socialist approaches or authors from foreign former-Yugoslav countries, and the discrediting of Yugoslav-wide popular musical legacies are good examples. This emphasis on national identities will be elaborated below, in discussion of the institutional crisis.</w:t>
      </w:r>
    </w:p>
  </w:footnote>
  <w:footnote w:id="78">
    <w:p w14:paraId="5F1FC15A"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Dević</w:t>
      </w:r>
      <w:proofErr w:type="spellEnd"/>
      <w:r w:rsidRPr="002A55CC">
        <w:rPr>
          <w:rFonts w:cs="Times New Roman"/>
        </w:rPr>
        <w:t>, ‘Anti-War Initiatives and the Un-Making of Civic Identities in the Former Yugoslav Republics,’ 113.</w:t>
      </w:r>
    </w:p>
  </w:footnote>
  <w:footnote w:id="79">
    <w:p w14:paraId="60498B5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Komnenović</w:t>
      </w:r>
      <w:proofErr w:type="spellEnd"/>
      <w:r w:rsidRPr="002A55CC">
        <w:rPr>
          <w:rFonts w:cs="Times New Roman"/>
        </w:rPr>
        <w:t xml:space="preserve">, ‘(Out)living the War,’ 115. </w:t>
      </w:r>
      <w:proofErr w:type="spellStart"/>
      <w:r w:rsidRPr="002A55CC">
        <w:rPr>
          <w:rFonts w:cs="Times New Roman"/>
        </w:rPr>
        <w:t>Dević</w:t>
      </w:r>
      <w:proofErr w:type="spellEnd"/>
      <w:r w:rsidRPr="002A55CC">
        <w:rPr>
          <w:rFonts w:cs="Times New Roman"/>
        </w:rPr>
        <w:t xml:space="preserve"> has argued that this ‘ethno-nationalist mobilization was orchestrated from above, while the only grassroots, civic resistance to the war-mongering agendas had an anti-ethnonationalist character’. </w:t>
      </w:r>
      <w:proofErr w:type="spellStart"/>
      <w:r w:rsidRPr="002A55CC">
        <w:rPr>
          <w:rFonts w:cs="Times New Roman"/>
        </w:rPr>
        <w:t>Dević</w:t>
      </w:r>
      <w:proofErr w:type="spellEnd"/>
      <w:r w:rsidRPr="002A55CC">
        <w:rPr>
          <w:rFonts w:cs="Times New Roman"/>
        </w:rPr>
        <w:t>, ‘Anti-War Initiatives and the Un-Making of Civic Identities in the Former Yugoslav Republics,’ 128.</w:t>
      </w:r>
    </w:p>
  </w:footnote>
  <w:footnote w:id="80">
    <w:p w14:paraId="0074375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Komnenović</w:t>
      </w:r>
      <w:proofErr w:type="spellEnd"/>
      <w:r w:rsidRPr="002A55CC">
        <w:rPr>
          <w:rFonts w:cs="Times New Roman"/>
        </w:rPr>
        <w:t>, ‘(Out)living the War,’</w:t>
      </w:r>
      <w:r>
        <w:rPr>
          <w:rFonts w:cs="Times New Roman"/>
        </w:rPr>
        <w:t xml:space="preserve"> </w:t>
      </w:r>
      <w:r w:rsidRPr="002A55CC">
        <w:rPr>
          <w:rFonts w:cs="Times New Roman"/>
        </w:rPr>
        <w:t xml:space="preserve">116. </w:t>
      </w:r>
    </w:p>
  </w:footnote>
  <w:footnote w:id="81">
    <w:p w14:paraId="057AF1AD" w14:textId="77777777" w:rsidR="00513742" w:rsidRDefault="00513742" w:rsidP="0060559B">
      <w:pPr>
        <w:pStyle w:val="FootnoteText"/>
        <w:spacing w:line="240" w:lineRule="auto"/>
      </w:pPr>
      <w:r>
        <w:rPr>
          <w:rStyle w:val="FootnoteReference"/>
        </w:rPr>
        <w:footnoteRef/>
      </w:r>
      <w:r>
        <w:t xml:space="preserve"> </w:t>
      </w:r>
      <w:proofErr w:type="spellStart"/>
      <w:r w:rsidRPr="002A55CC">
        <w:rPr>
          <w:rFonts w:cs="Times New Roman"/>
        </w:rPr>
        <w:t>Komnenović</w:t>
      </w:r>
      <w:proofErr w:type="spellEnd"/>
      <w:r w:rsidRPr="002A55CC">
        <w:rPr>
          <w:rFonts w:cs="Times New Roman"/>
        </w:rPr>
        <w:t>, ‘(Out)living the War,’</w:t>
      </w:r>
      <w:r>
        <w:rPr>
          <w:rFonts w:cs="Times New Roman"/>
        </w:rPr>
        <w:t xml:space="preserve"> </w:t>
      </w:r>
      <w:r w:rsidRPr="002A55CC">
        <w:rPr>
          <w:rFonts w:cs="Times New Roman"/>
        </w:rPr>
        <w:t>122.</w:t>
      </w:r>
    </w:p>
  </w:footnote>
  <w:footnote w:id="82">
    <w:p w14:paraId="589625C1" w14:textId="77777777" w:rsidR="00513742" w:rsidRDefault="00513742" w:rsidP="0060559B">
      <w:pPr>
        <w:pStyle w:val="FootnoteText"/>
        <w:spacing w:line="240" w:lineRule="auto"/>
      </w:pPr>
      <w:r>
        <w:rPr>
          <w:rStyle w:val="FootnoteReference"/>
        </w:rPr>
        <w:footnoteRef/>
      </w:r>
      <w:r>
        <w:t xml:space="preserve"> Stubbs, ‘Networks, </w:t>
      </w:r>
      <w:proofErr w:type="spellStart"/>
      <w:r>
        <w:t>Organisations</w:t>
      </w:r>
      <w:proofErr w:type="spellEnd"/>
      <w:r>
        <w:t xml:space="preserve">, Movements,’ 15. </w:t>
      </w:r>
    </w:p>
  </w:footnote>
  <w:footnote w:id="83">
    <w:p w14:paraId="13335363" w14:textId="77777777" w:rsidR="00513742" w:rsidRDefault="00513742" w:rsidP="0060559B">
      <w:pPr>
        <w:pStyle w:val="FootnoteText"/>
        <w:spacing w:line="240" w:lineRule="auto"/>
      </w:pPr>
      <w:r>
        <w:rPr>
          <w:rStyle w:val="FootnoteReference"/>
        </w:rPr>
        <w:footnoteRef/>
      </w:r>
      <w:r>
        <w:t xml:space="preserve"> Stubbs, ‘Networks, </w:t>
      </w:r>
      <w:proofErr w:type="spellStart"/>
      <w:r>
        <w:t>Organisations</w:t>
      </w:r>
      <w:proofErr w:type="spellEnd"/>
      <w:r>
        <w:t>, Movements,’ 17.</w:t>
      </w:r>
    </w:p>
  </w:footnote>
  <w:footnote w:id="84">
    <w:p w14:paraId="3312B144" w14:textId="77777777" w:rsidR="00513742" w:rsidRPr="002A55CC" w:rsidRDefault="00513742" w:rsidP="0060559B">
      <w:pPr>
        <w:pStyle w:val="FootnoteText"/>
        <w:spacing w:line="240" w:lineRule="auto"/>
        <w:rPr>
          <w:rFonts w:cs="Times New Roman"/>
          <w:i/>
        </w:rPr>
      </w:pPr>
      <w:r w:rsidRPr="002A55CC">
        <w:rPr>
          <w:rStyle w:val="FootnoteReference"/>
          <w:rFonts w:cs="Times New Roman"/>
        </w:rPr>
        <w:footnoteRef/>
      </w:r>
      <w:r w:rsidRPr="002A55CC">
        <w:rPr>
          <w:rFonts w:cs="Times New Roman"/>
        </w:rPr>
        <w:t xml:space="preserve"> Vesna Janković and Nikola </w:t>
      </w:r>
      <w:proofErr w:type="spellStart"/>
      <w:r w:rsidRPr="002A55CC">
        <w:rPr>
          <w:rFonts w:cs="Times New Roman"/>
        </w:rPr>
        <w:t>Mokrovic</w:t>
      </w:r>
      <w:proofErr w:type="spellEnd"/>
      <w:r w:rsidRPr="002A55CC">
        <w:rPr>
          <w:rFonts w:cs="Times New Roman"/>
        </w:rPr>
        <w:t>́, ‘</w:t>
      </w:r>
      <w:proofErr w:type="spellStart"/>
      <w:r w:rsidRPr="002A55CC">
        <w:rPr>
          <w:rFonts w:cs="Times New Roman"/>
        </w:rPr>
        <w:t>Arkzine</w:t>
      </w:r>
      <w:proofErr w:type="spellEnd"/>
      <w:r w:rsidRPr="002A55CC">
        <w:rPr>
          <w:rFonts w:cs="Times New Roman"/>
        </w:rPr>
        <w:t xml:space="preserve"> Fact Sheet: </w:t>
      </w:r>
      <w:r>
        <w:rPr>
          <w:rFonts w:cs="Times New Roman"/>
        </w:rPr>
        <w:t>Stage</w:t>
      </w:r>
      <w:r w:rsidRPr="002A55CC">
        <w:rPr>
          <w:rFonts w:cs="Times New Roman"/>
        </w:rPr>
        <w:t xml:space="preserve">s, </w:t>
      </w:r>
      <w:proofErr w:type="spellStart"/>
      <w:r w:rsidRPr="002A55CC">
        <w:rPr>
          <w:rFonts w:cs="Times New Roman"/>
        </w:rPr>
        <w:t>Publicers</w:t>
      </w:r>
      <w:proofErr w:type="spellEnd"/>
      <w:r w:rsidRPr="002A55CC">
        <w:rPr>
          <w:rFonts w:cs="Times New Roman"/>
        </w:rPr>
        <w:t xml:space="preserve">, Formats, Supplements,’ in </w:t>
      </w:r>
      <w:r w:rsidRPr="002A55CC">
        <w:rPr>
          <w:rFonts w:cs="Times New Roman"/>
          <w:i/>
        </w:rPr>
        <w:t xml:space="preserve">Prospects of </w:t>
      </w:r>
      <w:proofErr w:type="spellStart"/>
      <w:r w:rsidRPr="002A55CC">
        <w:rPr>
          <w:rFonts w:cs="Times New Roman"/>
          <w:i/>
        </w:rPr>
        <w:t>Arkzin</w:t>
      </w:r>
      <w:proofErr w:type="spellEnd"/>
      <w:r w:rsidRPr="002A55CC">
        <w:rPr>
          <w:rFonts w:cs="Times New Roman"/>
          <w:i/>
        </w:rPr>
        <w:t xml:space="preserve">, </w:t>
      </w:r>
      <w:r w:rsidRPr="002A55CC">
        <w:rPr>
          <w:rFonts w:cs="Times New Roman"/>
        </w:rPr>
        <w:t xml:space="preserve">Tomislav Medak and </w:t>
      </w:r>
      <w:proofErr w:type="spellStart"/>
      <w:r w:rsidRPr="002A55CC">
        <w:rPr>
          <w:rFonts w:cs="Times New Roman"/>
        </w:rPr>
        <w:t>Petar</w:t>
      </w:r>
      <w:proofErr w:type="spellEnd"/>
      <w:r w:rsidRPr="002A55CC">
        <w:rPr>
          <w:rFonts w:cs="Times New Roman"/>
        </w:rPr>
        <w:t xml:space="preserve"> Milat, eds. (Zagreb: </w:t>
      </w:r>
      <w:proofErr w:type="spellStart"/>
      <w:r w:rsidRPr="002A55CC">
        <w:rPr>
          <w:rFonts w:cs="Times New Roman"/>
        </w:rPr>
        <w:t>Arkzin</w:t>
      </w:r>
      <w:proofErr w:type="spellEnd"/>
      <w:r w:rsidRPr="002A55CC">
        <w:rPr>
          <w:rFonts w:cs="Times New Roman"/>
        </w:rPr>
        <w:t xml:space="preserve"> &amp; Multimedia Institute, 2013), 14-15. As </w:t>
      </w:r>
      <w:proofErr w:type="spellStart"/>
      <w:r w:rsidRPr="002A55CC">
        <w:rPr>
          <w:rFonts w:cs="Times New Roman"/>
        </w:rPr>
        <w:t>Komnenović</w:t>
      </w:r>
      <w:proofErr w:type="spellEnd"/>
      <w:r w:rsidRPr="002A55CC">
        <w:rPr>
          <w:rFonts w:cs="Times New Roman"/>
        </w:rPr>
        <w:t xml:space="preserve"> elaborated, </w:t>
      </w:r>
      <w:proofErr w:type="spellStart"/>
      <w:r w:rsidRPr="002A55CC">
        <w:rPr>
          <w:rFonts w:cs="Times New Roman"/>
        </w:rPr>
        <w:t>Arkzin</w:t>
      </w:r>
      <w:proofErr w:type="spellEnd"/>
      <w:r w:rsidRPr="002A55CC">
        <w:rPr>
          <w:rFonts w:cs="Times New Roman"/>
        </w:rPr>
        <w:t xml:space="preserve"> was one of the Anti-War Campaign’s four main activities, next to </w:t>
      </w:r>
      <w:proofErr w:type="gramStart"/>
      <w:r w:rsidRPr="002A55CC">
        <w:rPr>
          <w:rFonts w:cs="Times New Roman"/>
        </w:rPr>
        <w:t>peace-building</w:t>
      </w:r>
      <w:proofErr w:type="gramEnd"/>
      <w:r w:rsidRPr="002A55CC">
        <w:rPr>
          <w:rFonts w:cs="Times New Roman"/>
        </w:rPr>
        <w:t xml:space="preserve">, documentation, and human-rights activism. </w:t>
      </w:r>
      <w:proofErr w:type="spellStart"/>
      <w:r w:rsidRPr="002A55CC">
        <w:rPr>
          <w:rFonts w:cs="Times New Roman"/>
        </w:rPr>
        <w:t>Kmnenović</w:t>
      </w:r>
      <w:proofErr w:type="spellEnd"/>
      <w:r w:rsidRPr="002A55CC">
        <w:rPr>
          <w:rFonts w:cs="Times New Roman"/>
        </w:rPr>
        <w:t>, ‘(Out)living the war,’ 114.</w:t>
      </w:r>
    </w:p>
  </w:footnote>
  <w:footnote w:id="85">
    <w:p w14:paraId="6F274F4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For an impression of </w:t>
      </w:r>
      <w:proofErr w:type="spellStart"/>
      <w:r w:rsidRPr="002A55CC">
        <w:rPr>
          <w:rFonts w:cs="Times New Roman"/>
        </w:rPr>
        <w:t>Kršić’s</w:t>
      </w:r>
      <w:proofErr w:type="spellEnd"/>
      <w:r w:rsidRPr="002A55CC">
        <w:rPr>
          <w:rFonts w:cs="Times New Roman"/>
        </w:rPr>
        <w:t xml:space="preserve"> work, see Marko Golub and </w:t>
      </w:r>
      <w:proofErr w:type="spellStart"/>
      <w:r w:rsidRPr="002A55CC">
        <w:rPr>
          <w:rFonts w:cs="Times New Roman"/>
        </w:rPr>
        <w:t>Dejan</w:t>
      </w:r>
      <w:proofErr w:type="spellEnd"/>
      <w:r w:rsidRPr="002A55CC">
        <w:rPr>
          <w:rFonts w:cs="Times New Roman"/>
        </w:rPr>
        <w:t xml:space="preserve"> </w:t>
      </w:r>
      <w:proofErr w:type="spellStart"/>
      <w:r w:rsidRPr="002A55CC">
        <w:rPr>
          <w:rFonts w:cs="Times New Roman"/>
        </w:rPr>
        <w:t>Kršić</w:t>
      </w:r>
      <w:proofErr w:type="spellEnd"/>
      <w:r w:rsidRPr="002A55CC">
        <w:rPr>
          <w:rFonts w:cs="Times New Roman"/>
        </w:rPr>
        <w:t xml:space="preserve">, </w:t>
      </w:r>
      <w:r w:rsidRPr="002A55CC">
        <w:rPr>
          <w:rFonts w:cs="Times New Roman"/>
          <w:i/>
        </w:rPr>
        <w:t xml:space="preserve">Art is Not a Mirror, It Is a Hammer </w:t>
      </w:r>
      <w:r w:rsidRPr="002A55CC">
        <w:rPr>
          <w:rFonts w:cs="Times New Roman"/>
        </w:rPr>
        <w:t>(Zagreb: What, How &amp; for Whom and Croatian Designers Association, 2016).</w:t>
      </w:r>
    </w:p>
  </w:footnote>
  <w:footnote w:id="86">
    <w:p w14:paraId="521A0F65"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for instance, the full-spread article giving instructions on how to produce graffities on Image 2.</w:t>
      </w:r>
    </w:p>
  </w:footnote>
  <w:footnote w:id="87">
    <w:p w14:paraId="4CCD680A"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Image 3.</w:t>
      </w:r>
    </w:p>
  </w:footnote>
  <w:footnote w:id="88">
    <w:p w14:paraId="7F1D1302" w14:textId="77777777" w:rsidR="00513742" w:rsidRPr="000D126D" w:rsidRDefault="00513742" w:rsidP="0060559B">
      <w:pPr>
        <w:pStyle w:val="FootnoteText"/>
        <w:spacing w:line="240" w:lineRule="auto"/>
        <w:rPr>
          <w:rFonts w:cs="Times New Roman"/>
        </w:rPr>
      </w:pPr>
      <w:r w:rsidRPr="002A55CC">
        <w:rPr>
          <w:rStyle w:val="FootnoteReference"/>
          <w:rFonts w:cs="Times New Roman"/>
        </w:rPr>
        <w:footnoteRef/>
      </w:r>
      <w:r>
        <w:rPr>
          <w:rFonts w:cs="Times New Roman"/>
        </w:rPr>
        <w:t xml:space="preserve"> </w:t>
      </w:r>
      <w:proofErr w:type="spellStart"/>
      <w:r>
        <w:rPr>
          <w:rFonts w:cs="Times New Roman"/>
        </w:rPr>
        <w:t>Klaudio</w:t>
      </w:r>
      <w:proofErr w:type="spellEnd"/>
      <w:r w:rsidRPr="002A55CC">
        <w:rPr>
          <w:rFonts w:cs="Times New Roman"/>
        </w:rPr>
        <w:t xml:space="preserve"> </w:t>
      </w:r>
      <w:proofErr w:type="spellStart"/>
      <w:r w:rsidRPr="000D126D">
        <w:rPr>
          <w:rFonts w:cs="Times New Roman"/>
        </w:rPr>
        <w:t>Štefančić</w:t>
      </w:r>
      <w:proofErr w:type="spellEnd"/>
      <w:r>
        <w:rPr>
          <w:rFonts w:cs="Times New Roman"/>
        </w:rPr>
        <w:t>,</w:t>
      </w:r>
      <w:r w:rsidRPr="000D126D">
        <w:rPr>
          <w:rFonts w:cs="Times New Roman"/>
        </w:rPr>
        <w:t xml:space="preserve"> ‘New Media, New Netw</w:t>
      </w:r>
      <w:r>
        <w:rPr>
          <w:rFonts w:cs="Times New Roman"/>
        </w:rPr>
        <w:t>orks,</w:t>
      </w:r>
      <w:r w:rsidRPr="000D126D">
        <w:rPr>
          <w:rFonts w:cs="Times New Roman"/>
        </w:rPr>
        <w:t xml:space="preserve">’ </w:t>
      </w:r>
      <w:proofErr w:type="spellStart"/>
      <w:r w:rsidRPr="000D126D">
        <w:rPr>
          <w:rFonts w:cs="Times New Roman"/>
          <w:i/>
          <w:iCs/>
        </w:rPr>
        <w:t>Monoskop</w:t>
      </w:r>
      <w:proofErr w:type="spellEnd"/>
      <w:r w:rsidRPr="000D126D">
        <w:rPr>
          <w:rFonts w:cs="Times New Roman"/>
          <w:i/>
          <w:iCs/>
        </w:rPr>
        <w:t xml:space="preserve">, </w:t>
      </w:r>
      <w:r>
        <w:rPr>
          <w:rFonts w:cs="Times New Roman"/>
        </w:rPr>
        <w:t>2017 (2008),</w:t>
      </w:r>
      <w:r w:rsidRPr="000D126D">
        <w:rPr>
          <w:rFonts w:cs="Times New Roman"/>
        </w:rPr>
        <w:t xml:space="preserve"> </w:t>
      </w:r>
      <w:hyperlink r:id="rId15" w:history="1">
        <w:r w:rsidRPr="000D126D">
          <w:rPr>
            <w:rStyle w:val="Hyperlink"/>
            <w:rFonts w:cs="Times New Roman"/>
          </w:rPr>
          <w:t>https://monoskop.org/images/c/c0/Stefancic_Klaudio_2008_2017_New_Media_New_Networks.pdf</w:t>
        </w:r>
      </w:hyperlink>
      <w:r w:rsidRPr="000D126D">
        <w:rPr>
          <w:rFonts w:cs="Times New Roman"/>
        </w:rPr>
        <w:t>.</w:t>
      </w:r>
    </w:p>
  </w:footnote>
  <w:footnote w:id="89">
    <w:p w14:paraId="196F2997" w14:textId="6D549EC3"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w:t>
      </w:r>
      <w:proofErr w:type="spellStart"/>
      <w:r w:rsidRPr="002A55CC">
        <w:rPr>
          <w:rFonts w:cs="Times New Roman"/>
        </w:rPr>
        <w:t>Arkzin’s</w:t>
      </w:r>
      <w:proofErr w:type="spellEnd"/>
      <w:r w:rsidRPr="002A55CC">
        <w:rPr>
          <w:rFonts w:cs="Times New Roman"/>
        </w:rPr>
        <w:t xml:space="preserve"> official website: </w:t>
      </w:r>
      <w:hyperlink r:id="rId16" w:history="1">
        <w:r w:rsidRPr="002A55CC">
          <w:rPr>
            <w:rStyle w:val="Hyperlink"/>
            <w:rFonts w:cs="Times New Roman"/>
          </w:rPr>
          <w:t>http://arkzin.net/index.php</w:t>
        </w:r>
      </w:hyperlink>
      <w:r w:rsidRPr="002A55CC">
        <w:rPr>
          <w:rFonts w:cs="Times New Roman"/>
        </w:rPr>
        <w:t xml:space="preserve">. </w:t>
      </w:r>
      <w:proofErr w:type="spellStart"/>
      <w:r w:rsidRPr="002A55CC">
        <w:rPr>
          <w:rFonts w:cs="Times New Roman"/>
          <w:color w:val="000000"/>
        </w:rPr>
        <w:t>Dejan</w:t>
      </w:r>
      <w:proofErr w:type="spellEnd"/>
      <w:r w:rsidRPr="002A55CC">
        <w:rPr>
          <w:rFonts w:cs="Times New Roman"/>
          <w:color w:val="000000"/>
        </w:rPr>
        <w:t xml:space="preserve"> </w:t>
      </w:r>
      <w:proofErr w:type="spellStart"/>
      <w:r w:rsidRPr="002A55CC">
        <w:rPr>
          <w:rFonts w:cs="Times New Roman"/>
          <w:color w:val="000000"/>
        </w:rPr>
        <w:t>Kršić</w:t>
      </w:r>
      <w:proofErr w:type="spellEnd"/>
      <w:r w:rsidRPr="002A55CC">
        <w:rPr>
          <w:rFonts w:cs="Times New Roman"/>
          <w:color w:val="000000"/>
        </w:rPr>
        <w:t xml:space="preserve">, designer and one of the central figures in </w:t>
      </w:r>
      <w:proofErr w:type="spellStart"/>
      <w:r w:rsidRPr="002A55CC">
        <w:rPr>
          <w:rFonts w:cs="Times New Roman"/>
          <w:color w:val="000000"/>
        </w:rPr>
        <w:t>Arkzin</w:t>
      </w:r>
      <w:proofErr w:type="spellEnd"/>
      <w:r w:rsidRPr="002A55CC">
        <w:rPr>
          <w:rFonts w:cs="Times New Roman"/>
          <w:color w:val="000000"/>
        </w:rPr>
        <w:t xml:space="preserve">, joined the curatorial collective WHW in the early 2000’s. </w:t>
      </w:r>
      <w:r>
        <w:rPr>
          <w:rFonts w:cs="Times New Roman"/>
          <w:color w:val="000000"/>
        </w:rPr>
        <w:t>T</w:t>
      </w:r>
      <w:r w:rsidRPr="002A55CC">
        <w:rPr>
          <w:rFonts w:cs="Times New Roman"/>
          <w:color w:val="000000"/>
        </w:rPr>
        <w:t>o keep the name and legacy alive</w:t>
      </w:r>
      <w:r>
        <w:rPr>
          <w:rFonts w:cs="Times New Roman"/>
          <w:color w:val="000000"/>
        </w:rPr>
        <w:t>,</w:t>
      </w:r>
      <w:r w:rsidDel="00B55E07">
        <w:rPr>
          <w:rFonts w:cs="Times New Roman"/>
          <w:color w:val="000000"/>
        </w:rPr>
        <w:t xml:space="preserve"> </w:t>
      </w:r>
      <w:r>
        <w:rPr>
          <w:rFonts w:cs="Times New Roman"/>
          <w:color w:val="000000"/>
        </w:rPr>
        <w:t xml:space="preserve">he has used the brand name </w:t>
      </w:r>
      <w:proofErr w:type="spellStart"/>
      <w:r w:rsidRPr="002A55CC">
        <w:rPr>
          <w:rFonts w:cs="Times New Roman"/>
          <w:color w:val="000000"/>
        </w:rPr>
        <w:t>Arkzin</w:t>
      </w:r>
      <w:proofErr w:type="spellEnd"/>
      <w:r>
        <w:rPr>
          <w:rFonts w:cs="Times New Roman"/>
          <w:b/>
          <w:color w:val="000000"/>
        </w:rPr>
        <w:t xml:space="preserve"> </w:t>
      </w:r>
      <w:r w:rsidRPr="002A55CC">
        <w:rPr>
          <w:rFonts w:cs="Times New Roman"/>
          <w:color w:val="000000"/>
        </w:rPr>
        <w:t>every now and then</w:t>
      </w:r>
      <w:r>
        <w:rPr>
          <w:rFonts w:cs="Times New Roman"/>
          <w:color w:val="000000"/>
        </w:rPr>
        <w:t xml:space="preserve"> </w:t>
      </w:r>
      <w:r w:rsidRPr="002A55CC">
        <w:rPr>
          <w:rFonts w:cs="Times New Roman"/>
          <w:color w:val="000000"/>
        </w:rPr>
        <w:t>for publications by WHW/</w:t>
      </w:r>
      <w:proofErr w:type="spellStart"/>
      <w:r w:rsidRPr="002A55CC">
        <w:rPr>
          <w:rFonts w:cs="Times New Roman"/>
          <w:color w:val="000000"/>
        </w:rPr>
        <w:t>Kršić</w:t>
      </w:r>
      <w:proofErr w:type="spellEnd"/>
      <w:r w:rsidRPr="002A55CC">
        <w:rPr>
          <w:rFonts w:cs="Times New Roman"/>
          <w:color w:val="000000"/>
        </w:rPr>
        <w:t xml:space="preserve">. In 2013, the archive of </w:t>
      </w:r>
      <w:proofErr w:type="spellStart"/>
      <w:r w:rsidRPr="002A55CC">
        <w:rPr>
          <w:rFonts w:cs="Times New Roman"/>
          <w:color w:val="000000"/>
        </w:rPr>
        <w:t>Arkzin</w:t>
      </w:r>
      <w:proofErr w:type="spellEnd"/>
      <w:r w:rsidRPr="002A55CC">
        <w:rPr>
          <w:rFonts w:cs="Times New Roman"/>
          <w:color w:val="000000"/>
        </w:rPr>
        <w:t xml:space="preserve"> was </w:t>
      </w:r>
      <w:proofErr w:type="spellStart"/>
      <w:r w:rsidRPr="002A55CC">
        <w:rPr>
          <w:rFonts w:cs="Times New Roman"/>
          <w:color w:val="000000"/>
        </w:rPr>
        <w:t>digitised</w:t>
      </w:r>
      <w:proofErr w:type="spellEnd"/>
      <w:r w:rsidRPr="002A55CC">
        <w:rPr>
          <w:rFonts w:cs="Times New Roman"/>
          <w:color w:val="000000"/>
        </w:rPr>
        <w:t xml:space="preserve"> by Multimedia Institute and made available on </w:t>
      </w:r>
      <w:proofErr w:type="spellStart"/>
      <w:r w:rsidRPr="002A55CC">
        <w:rPr>
          <w:rFonts w:cs="Times New Roman"/>
          <w:color w:val="000000"/>
        </w:rPr>
        <w:t>Monoskop</w:t>
      </w:r>
      <w:proofErr w:type="spellEnd"/>
      <w:r w:rsidRPr="002A55CC">
        <w:rPr>
          <w:rFonts w:cs="Times New Roman"/>
          <w:color w:val="000000"/>
        </w:rPr>
        <w:t xml:space="preserve">, the book </w:t>
      </w:r>
      <w:r w:rsidRPr="002A55CC">
        <w:rPr>
          <w:rFonts w:cs="Times New Roman"/>
          <w:i/>
          <w:color w:val="000000"/>
        </w:rPr>
        <w:t xml:space="preserve">Prospects of </w:t>
      </w:r>
      <w:proofErr w:type="spellStart"/>
      <w:r w:rsidRPr="002A55CC">
        <w:rPr>
          <w:rFonts w:cs="Times New Roman"/>
          <w:i/>
          <w:color w:val="000000"/>
        </w:rPr>
        <w:t>Arkzin</w:t>
      </w:r>
      <w:proofErr w:type="spellEnd"/>
      <w:r w:rsidRPr="002A55CC">
        <w:rPr>
          <w:rFonts w:cs="Times New Roman"/>
          <w:i/>
          <w:color w:val="000000"/>
        </w:rPr>
        <w:t xml:space="preserve"> </w:t>
      </w:r>
      <w:r w:rsidRPr="002A55CC">
        <w:rPr>
          <w:rFonts w:cs="Times New Roman"/>
          <w:color w:val="000000"/>
        </w:rPr>
        <w:t xml:space="preserve">was published, and a major exhibition on the history of </w:t>
      </w:r>
      <w:proofErr w:type="spellStart"/>
      <w:r w:rsidRPr="002A55CC">
        <w:rPr>
          <w:rFonts w:cs="Times New Roman"/>
          <w:color w:val="000000"/>
        </w:rPr>
        <w:t>Arkzin</w:t>
      </w:r>
      <w:proofErr w:type="spellEnd"/>
      <w:r w:rsidRPr="002A55CC">
        <w:rPr>
          <w:rFonts w:cs="Times New Roman"/>
          <w:color w:val="000000"/>
        </w:rPr>
        <w:t xml:space="preserve"> took place in WHW’s </w:t>
      </w:r>
      <w:proofErr w:type="spellStart"/>
      <w:r w:rsidRPr="002A55CC">
        <w:rPr>
          <w:rFonts w:cs="Times New Roman"/>
          <w:color w:val="000000"/>
        </w:rPr>
        <w:t>Galerija</w:t>
      </w:r>
      <w:proofErr w:type="spellEnd"/>
      <w:r w:rsidRPr="002A55CC">
        <w:rPr>
          <w:rFonts w:cs="Times New Roman"/>
          <w:color w:val="000000"/>
        </w:rPr>
        <w:t xml:space="preserve"> Nova. </w:t>
      </w:r>
      <w:r w:rsidRPr="002A55CC">
        <w:rPr>
          <w:rFonts w:cs="Times New Roman"/>
        </w:rPr>
        <w:t xml:space="preserve">The digital archive of </w:t>
      </w:r>
      <w:proofErr w:type="spellStart"/>
      <w:r w:rsidRPr="002A55CC">
        <w:rPr>
          <w:rFonts w:cs="Times New Roman"/>
        </w:rPr>
        <w:t>Arkzin</w:t>
      </w:r>
      <w:proofErr w:type="spellEnd"/>
      <w:r w:rsidRPr="002A55CC">
        <w:rPr>
          <w:rFonts w:cs="Times New Roman"/>
        </w:rPr>
        <w:t xml:space="preserve"> can be found on </w:t>
      </w:r>
      <w:hyperlink r:id="rId17" w:history="1">
        <w:r w:rsidRPr="002A55CC">
          <w:rPr>
            <w:rStyle w:val="Hyperlink"/>
            <w:rFonts w:cs="Times New Roman"/>
          </w:rPr>
          <w:t>https://monoskop.org/Arkzin</w:t>
        </w:r>
      </w:hyperlink>
      <w:r w:rsidRPr="002A55CC">
        <w:rPr>
          <w:rFonts w:cs="Times New Roman"/>
        </w:rPr>
        <w:t xml:space="preserve">. Tomislav Medak and </w:t>
      </w:r>
      <w:proofErr w:type="spellStart"/>
      <w:r w:rsidRPr="002A55CC">
        <w:rPr>
          <w:rFonts w:cs="Times New Roman"/>
        </w:rPr>
        <w:t>Petar</w:t>
      </w:r>
      <w:proofErr w:type="spellEnd"/>
      <w:r w:rsidRPr="002A55CC">
        <w:rPr>
          <w:rFonts w:cs="Times New Roman"/>
        </w:rPr>
        <w:t xml:space="preserve"> Milat, eds. </w:t>
      </w:r>
      <w:r w:rsidRPr="002A55CC">
        <w:rPr>
          <w:rFonts w:cs="Times New Roman"/>
          <w:i/>
        </w:rPr>
        <w:t xml:space="preserve">Prospects of </w:t>
      </w:r>
      <w:proofErr w:type="spellStart"/>
      <w:r w:rsidRPr="002A55CC">
        <w:rPr>
          <w:rFonts w:cs="Times New Roman"/>
          <w:i/>
        </w:rPr>
        <w:t>Arkzin</w:t>
      </w:r>
      <w:proofErr w:type="spellEnd"/>
      <w:r w:rsidRPr="002A55CC">
        <w:rPr>
          <w:rFonts w:cs="Times New Roman"/>
        </w:rPr>
        <w:t xml:space="preserve"> (Zagreb: </w:t>
      </w:r>
      <w:proofErr w:type="spellStart"/>
      <w:r w:rsidRPr="002A55CC">
        <w:rPr>
          <w:rFonts w:cs="Times New Roman"/>
        </w:rPr>
        <w:t>Arkzin</w:t>
      </w:r>
      <w:proofErr w:type="spellEnd"/>
      <w:r w:rsidRPr="002A55CC">
        <w:rPr>
          <w:rFonts w:cs="Times New Roman"/>
        </w:rPr>
        <w:t xml:space="preserve"> &amp; Multimedia Institute, 2013).</w:t>
      </w:r>
    </w:p>
  </w:footnote>
  <w:footnote w:id="90">
    <w:p w14:paraId="589B550E" w14:textId="77777777" w:rsidR="00513742" w:rsidRPr="004509B6" w:rsidRDefault="00513742" w:rsidP="0060559B">
      <w:pPr>
        <w:pStyle w:val="FootnoteText"/>
        <w:spacing w:line="240" w:lineRule="auto"/>
      </w:pPr>
      <w:r>
        <w:rPr>
          <w:rStyle w:val="FootnoteReference"/>
        </w:rPr>
        <w:footnoteRef/>
      </w:r>
      <w:r w:rsidRPr="00D519D8">
        <w:rPr>
          <w:lang w:val="nl-NL"/>
        </w:rPr>
        <w:t xml:space="preserve"> </w:t>
      </w:r>
      <w:proofErr w:type="spellStart"/>
      <w:r>
        <w:rPr>
          <w:lang w:val="nl-NL"/>
        </w:rPr>
        <w:t>Adilkno</w:t>
      </w:r>
      <w:proofErr w:type="spellEnd"/>
      <w:r>
        <w:rPr>
          <w:lang w:val="nl-NL"/>
        </w:rPr>
        <w:t>/</w:t>
      </w:r>
      <w:proofErr w:type="spellStart"/>
      <w:r w:rsidRPr="00D519D8">
        <w:rPr>
          <w:lang w:val="nl-NL"/>
        </w:rPr>
        <w:t>Bilwet</w:t>
      </w:r>
      <w:proofErr w:type="spellEnd"/>
      <w:r w:rsidRPr="00D519D8">
        <w:rPr>
          <w:lang w:val="nl-NL"/>
        </w:rPr>
        <w:t xml:space="preserve">, ‘Inleiding bij de Kroatische editie van het Media-Archief,’ </w:t>
      </w:r>
      <w:hyperlink r:id="rId18" w:history="1">
        <w:r w:rsidRPr="003D5BC4">
          <w:rPr>
            <w:rStyle w:val="Hyperlink"/>
            <w:lang w:val="nl-NL"/>
          </w:rPr>
          <w:t>https://thing.desk.nl/bilwet/bilwet/CROABILW.txt</w:t>
        </w:r>
      </w:hyperlink>
      <w:r>
        <w:rPr>
          <w:lang w:val="nl-NL"/>
        </w:rPr>
        <w:t xml:space="preserve">, </w:t>
      </w:r>
      <w:proofErr w:type="spellStart"/>
      <w:r>
        <w:rPr>
          <w:lang w:val="nl-NL"/>
        </w:rPr>
        <w:t>accessed</w:t>
      </w:r>
      <w:proofErr w:type="spellEnd"/>
      <w:r>
        <w:rPr>
          <w:lang w:val="nl-NL"/>
        </w:rPr>
        <w:t xml:space="preserve"> 18 </w:t>
      </w:r>
      <w:proofErr w:type="spellStart"/>
      <w:r>
        <w:rPr>
          <w:lang w:val="nl-NL"/>
        </w:rPr>
        <w:t>January</w:t>
      </w:r>
      <w:proofErr w:type="spellEnd"/>
      <w:r>
        <w:rPr>
          <w:lang w:val="nl-NL"/>
        </w:rPr>
        <w:t xml:space="preserve"> 2019. </w:t>
      </w:r>
      <w:r w:rsidRPr="004509B6">
        <w:t xml:space="preserve">Translation by author. </w:t>
      </w:r>
    </w:p>
  </w:footnote>
  <w:footnote w:id="91">
    <w:p w14:paraId="32B61635" w14:textId="7DACFD02" w:rsidR="00513742" w:rsidRPr="005F40A5" w:rsidRDefault="00513742">
      <w:pPr>
        <w:pStyle w:val="FootnoteText"/>
      </w:pPr>
      <w:r>
        <w:rPr>
          <w:rStyle w:val="FootnoteReference"/>
        </w:rPr>
        <w:footnoteRef/>
      </w:r>
      <w:r>
        <w:t xml:space="preserve"> </w:t>
      </w:r>
      <w:proofErr w:type="spellStart"/>
      <w:r>
        <w:t>Esanu</w:t>
      </w:r>
      <w:proofErr w:type="spellEnd"/>
      <w:r>
        <w:t xml:space="preserve">, </w:t>
      </w:r>
      <w:r>
        <w:rPr>
          <w:i/>
          <w:iCs/>
        </w:rPr>
        <w:t xml:space="preserve">The Transition of the Soros Centers to Contemporary Art, </w:t>
      </w:r>
      <w:r>
        <w:t>4.</w:t>
      </w:r>
    </w:p>
  </w:footnote>
  <w:footnote w:id="92">
    <w:p w14:paraId="38E5EAA1" w14:textId="115273C2" w:rsidR="00513742" w:rsidRDefault="00513742">
      <w:pPr>
        <w:pStyle w:val="FootnoteText"/>
      </w:pPr>
      <w:r>
        <w:rPr>
          <w:rStyle w:val="FootnoteReference"/>
        </w:rPr>
        <w:footnoteRef/>
      </w:r>
      <w:r>
        <w:t xml:space="preserve"> </w:t>
      </w:r>
      <w:proofErr w:type="spellStart"/>
      <w:r>
        <w:t>Esanu</w:t>
      </w:r>
      <w:proofErr w:type="spellEnd"/>
      <w:r>
        <w:t xml:space="preserve"> traces back this discourse to the establishments of the Institutes of Contemporary Art #</w:t>
      </w:r>
    </w:p>
  </w:footnote>
  <w:footnote w:id="93">
    <w:p w14:paraId="0B9C3E2F" w14:textId="1231EF35" w:rsidR="00513742" w:rsidRPr="00152C9A" w:rsidRDefault="00513742">
      <w:pPr>
        <w:pStyle w:val="FootnoteText"/>
      </w:pPr>
      <w:r>
        <w:rPr>
          <w:rStyle w:val="FootnoteReference"/>
        </w:rPr>
        <w:footnoteRef/>
      </w:r>
      <w:r>
        <w:t xml:space="preserve"> </w:t>
      </w:r>
      <w:proofErr w:type="spellStart"/>
      <w:r>
        <w:t>Esanu</w:t>
      </w:r>
      <w:proofErr w:type="spellEnd"/>
      <w:r>
        <w:t xml:space="preserve">, </w:t>
      </w:r>
      <w:r>
        <w:rPr>
          <w:i/>
          <w:iCs/>
        </w:rPr>
        <w:t xml:space="preserve">The Transition of the Soros Centers to Contemporary Art, </w:t>
      </w:r>
      <w:r>
        <w:t>15-16.</w:t>
      </w:r>
    </w:p>
  </w:footnote>
  <w:footnote w:id="94">
    <w:p w14:paraId="15376605" w14:textId="6B4AB17E" w:rsidR="00513742" w:rsidRPr="002A55CC" w:rsidRDefault="00513742" w:rsidP="00F86951">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The first artist to receive funding from SSCA Croatia for a residency in New York was Tomislav </w:t>
      </w:r>
      <w:proofErr w:type="spellStart"/>
      <w:r w:rsidRPr="002A55CC">
        <w:rPr>
          <w:rFonts w:cs="Times New Roman"/>
        </w:rPr>
        <w:t>Gotovac</w:t>
      </w:r>
      <w:proofErr w:type="spellEnd"/>
      <w:r w:rsidRPr="002A55CC">
        <w:rPr>
          <w:rFonts w:cs="Times New Roman"/>
        </w:rPr>
        <w:t xml:space="preserve">. In 1993, the SSCA curated a large exhibition on the relation between artistic production and </w:t>
      </w:r>
      <w:r>
        <w:rPr>
          <w:rFonts w:cs="Times New Roman"/>
        </w:rPr>
        <w:t xml:space="preserve">the </w:t>
      </w:r>
      <w:r w:rsidRPr="002A55CC">
        <w:rPr>
          <w:rFonts w:cs="Times New Roman"/>
        </w:rPr>
        <w:t xml:space="preserve">experience of the war. The SSCA archive, now housed in the ICA, is still a unique collection of documentation from the 1990s. Some impression can be gained from the outdated website of the SCCA: </w:t>
      </w:r>
      <w:hyperlink r:id="rId19" w:history="1">
        <w:r w:rsidRPr="002A55CC">
          <w:rPr>
            <w:rStyle w:val="Hyperlink"/>
            <w:rFonts w:cs="Times New Roman"/>
          </w:rPr>
          <w:t>http://www.scca.hr/eng/about_us.html</w:t>
        </w:r>
      </w:hyperlink>
      <w:r w:rsidRPr="002A55CC">
        <w:rPr>
          <w:rFonts w:cs="Times New Roman"/>
        </w:rPr>
        <w:t>. Vukmir, interview by author, 9 March 2018.</w:t>
      </w:r>
    </w:p>
  </w:footnote>
  <w:footnote w:id="95">
    <w:p w14:paraId="09519B5F" w14:textId="53B61D1D" w:rsidR="00513742" w:rsidRPr="002A55CC" w:rsidRDefault="00513742" w:rsidP="00F86951">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w:t>
      </w:r>
      <w:hyperlink r:id="rId20" w:anchor="naslovnica" w:history="1">
        <w:r w:rsidRPr="002A55CC">
          <w:rPr>
            <w:rStyle w:val="Hyperlink"/>
            <w:rFonts w:cs="Times New Roman"/>
          </w:rPr>
          <w:t>http://www.arl.hr/hr#naslovnica</w:t>
        </w:r>
      </w:hyperlink>
      <w:r w:rsidRPr="002A55CC">
        <w:rPr>
          <w:rFonts w:cs="Times New Roman"/>
        </w:rPr>
        <w:t xml:space="preserve">. In the 1990s and early 2000s, Art Workshop </w:t>
      </w:r>
      <w:proofErr w:type="spellStart"/>
      <w:r w:rsidRPr="002A55CC">
        <w:rPr>
          <w:rFonts w:cs="Times New Roman"/>
        </w:rPr>
        <w:t>Lazereti</w:t>
      </w:r>
      <w:proofErr w:type="spellEnd"/>
      <w:r w:rsidRPr="002A55CC">
        <w:rPr>
          <w:rFonts w:cs="Times New Roman"/>
        </w:rPr>
        <w:t xml:space="preserve"> was directed by artist and curator Slaven </w:t>
      </w:r>
      <w:proofErr w:type="spellStart"/>
      <w:r w:rsidRPr="002A55CC">
        <w:rPr>
          <w:rFonts w:cs="Times New Roman"/>
        </w:rPr>
        <w:t>Tolj</w:t>
      </w:r>
      <w:proofErr w:type="spellEnd"/>
      <w:r w:rsidRPr="002A55CC">
        <w:rPr>
          <w:rFonts w:cs="Times New Roman"/>
        </w:rPr>
        <w:t>, currently director of the Museum of Modern and Contemporary Art in Rijeka and one of the most influential figures in independent cultures.</w:t>
      </w:r>
    </w:p>
  </w:footnote>
  <w:footnote w:id="96">
    <w:p w14:paraId="060B9BF6" w14:textId="77777777" w:rsidR="00513742" w:rsidRPr="002A55CC" w:rsidRDefault="00513742" w:rsidP="00F86951">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i/>
        </w:rPr>
        <w:t xml:space="preserve">, </w:t>
      </w:r>
      <w:r w:rsidRPr="002A55CC">
        <w:rPr>
          <w:rFonts w:cs="Times New Roman"/>
        </w:rPr>
        <w:t>12.</w:t>
      </w:r>
    </w:p>
  </w:footnote>
  <w:footnote w:id="97">
    <w:p w14:paraId="52385D2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Pristaš</w:t>
      </w:r>
      <w:proofErr w:type="spellEnd"/>
      <w:r w:rsidRPr="002A55CC">
        <w:rPr>
          <w:rFonts w:cs="Times New Roman"/>
        </w:rPr>
        <w:t>, interview by author, 14 May 2018.</w:t>
      </w:r>
    </w:p>
  </w:footnote>
  <w:footnote w:id="98">
    <w:p w14:paraId="702B34DE" w14:textId="6AFE8717" w:rsidR="00513742" w:rsidRPr="00C72BCF" w:rsidRDefault="00513742">
      <w:pPr>
        <w:pStyle w:val="FootnoteText"/>
      </w:pPr>
      <w:r>
        <w:rPr>
          <w:rStyle w:val="FootnoteReference"/>
        </w:rPr>
        <w:footnoteRef/>
      </w:r>
      <w:r>
        <w:t xml:space="preserve"> Aaron Moulton and Geert </w:t>
      </w:r>
      <w:proofErr w:type="spellStart"/>
      <w:r>
        <w:t>Lovink</w:t>
      </w:r>
      <w:proofErr w:type="spellEnd"/>
      <w:r>
        <w:t xml:space="preserve">, ‘The Soros Center Was a Perfect Machine’, </w:t>
      </w:r>
      <w:proofErr w:type="spellStart"/>
      <w:r>
        <w:rPr>
          <w:i/>
          <w:iCs/>
        </w:rPr>
        <w:t>ArtMargins</w:t>
      </w:r>
      <w:proofErr w:type="spellEnd"/>
      <w:r>
        <w:rPr>
          <w:i/>
          <w:iCs/>
        </w:rPr>
        <w:t xml:space="preserve">, </w:t>
      </w:r>
      <w:r>
        <w:t xml:space="preserve">15 July 2019, </w:t>
      </w:r>
      <w:r w:rsidRPr="00C72BCF">
        <w:t>https://artmargins.com/the-soros-center-was-a-perfect-machine-a-dialogue-between-aaron-moulton-and-geert-lovink/</w:t>
      </w:r>
      <w:r>
        <w:t>.</w:t>
      </w:r>
    </w:p>
  </w:footnote>
  <w:footnote w:id="99">
    <w:p w14:paraId="0FD3903B" w14:textId="77777777" w:rsidR="00513742" w:rsidRDefault="00513742" w:rsidP="004A6066">
      <w:pPr>
        <w:pStyle w:val="FootnoteText"/>
        <w:spacing w:line="240" w:lineRule="auto"/>
      </w:pPr>
      <w:r>
        <w:rPr>
          <w:rStyle w:val="FootnoteReference"/>
        </w:rPr>
        <w:footnoteRef/>
      </w:r>
      <w:r>
        <w:t xml:space="preserve"> </w:t>
      </w:r>
      <w:r w:rsidRPr="009907A2">
        <w:t>Other smaller but important funds for early Croatian cultural production in civil society included the Rosa Luxembourg Stiftung and the Dutch national funds for ‘</w:t>
      </w:r>
      <w:proofErr w:type="spellStart"/>
      <w:r w:rsidRPr="009907A2">
        <w:t>ontwikkelingssamenwerking</w:t>
      </w:r>
      <w:proofErr w:type="spellEnd"/>
      <w:r w:rsidRPr="009907A2">
        <w:t>’ (development-collaboration).</w:t>
      </w:r>
    </w:p>
  </w:footnote>
  <w:footnote w:id="100">
    <w:p w14:paraId="5AB76AB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sidRPr="000969A8">
        <w:rPr>
          <w:rFonts w:cs="Times New Roman"/>
        </w:rPr>
        <w:t>It should be noted that the parallel system established in the 1990’s was not the exclusive terrain of independent cultures but was situated within the general context of the ‘creative industries’. Some art market existed in Yugoslavia already since the 1960’s. Yet, there were never creative industries like those in Western Europe and the US.</w:t>
      </w:r>
    </w:p>
  </w:footnote>
  <w:footnote w:id="101">
    <w:p w14:paraId="498509ED" w14:textId="77777777" w:rsidR="00513742" w:rsidRDefault="00513742" w:rsidP="0060559B">
      <w:pPr>
        <w:pStyle w:val="FootnoteText"/>
        <w:spacing w:line="240" w:lineRule="auto"/>
      </w:pPr>
      <w:r>
        <w:rPr>
          <w:rStyle w:val="FootnoteReference"/>
        </w:rPr>
        <w:footnoteRef/>
      </w:r>
      <w:r>
        <w:t xml:space="preserve"> </w:t>
      </w:r>
      <w:proofErr w:type="spellStart"/>
      <w:r>
        <w:t>Buden</w:t>
      </w:r>
      <w:proofErr w:type="spellEnd"/>
      <w:r>
        <w:t xml:space="preserve"> and </w:t>
      </w:r>
      <w:proofErr w:type="spellStart"/>
      <w:r>
        <w:t>Kršić</w:t>
      </w:r>
      <w:proofErr w:type="spellEnd"/>
      <w:r>
        <w:t>, interview by author, 5 May 2018.</w:t>
      </w:r>
    </w:p>
  </w:footnote>
  <w:footnote w:id="102">
    <w:p w14:paraId="0FDAAC15" w14:textId="77777777" w:rsidR="00513742" w:rsidRDefault="00513742" w:rsidP="0060559B">
      <w:pPr>
        <w:pStyle w:val="FootnoteText"/>
        <w:spacing w:line="240" w:lineRule="auto"/>
      </w:pPr>
      <w:r>
        <w:rPr>
          <w:rStyle w:val="FootnoteReference"/>
        </w:rPr>
        <w:footnoteRef/>
      </w:r>
      <w:r>
        <w:t xml:space="preserve"> For this picture gallery, see: ‘21</w:t>
      </w:r>
      <w:r w:rsidRPr="00DE2C4E">
        <w:rPr>
          <w:vertAlign w:val="superscript"/>
        </w:rPr>
        <w:t>st</w:t>
      </w:r>
      <w:r>
        <w:t xml:space="preserve"> Youth Salon,’ </w:t>
      </w:r>
      <w:proofErr w:type="spellStart"/>
      <w:r>
        <w:rPr>
          <w:i/>
        </w:rPr>
        <w:t>Kontejner</w:t>
      </w:r>
      <w:proofErr w:type="spellEnd"/>
      <w:r>
        <w:rPr>
          <w:i/>
        </w:rPr>
        <w:t>,</w:t>
      </w:r>
      <w:r>
        <w:t xml:space="preserve"> </w:t>
      </w:r>
      <w:hyperlink r:id="rId21" w:history="1">
        <w:r w:rsidRPr="003D5BC4">
          <w:rPr>
            <w:rStyle w:val="Hyperlink"/>
          </w:rPr>
          <w:t>https://www.kontejner.org/en/projekti/salon-mladih</w:t>
        </w:r>
      </w:hyperlink>
      <w:r>
        <w:t>, accessed 17 January 2019.</w:t>
      </w:r>
    </w:p>
  </w:footnote>
  <w:footnote w:id="103">
    <w:p w14:paraId="53085315" w14:textId="20EABBC7" w:rsidR="00513742" w:rsidRDefault="00513742" w:rsidP="0060559B">
      <w:pPr>
        <w:pStyle w:val="FootnoteText"/>
        <w:spacing w:line="240" w:lineRule="auto"/>
      </w:pPr>
      <w:r>
        <w:rPr>
          <w:rStyle w:val="FootnoteReference"/>
        </w:rPr>
        <w:footnoteRef/>
      </w:r>
      <w:r>
        <w:t xml:space="preserve"> </w:t>
      </w:r>
      <w:proofErr w:type="spellStart"/>
      <w:r>
        <w:t>Kontejner</w:t>
      </w:r>
      <w:proofErr w:type="spellEnd"/>
      <w:r>
        <w:t xml:space="preserve">, which was at that point a collective of art history students, collaborated with four curators for the exhibition: </w:t>
      </w:r>
      <w:r w:rsidR="00343BEE">
        <w:t xml:space="preserve">Slaven </w:t>
      </w:r>
      <w:proofErr w:type="spellStart"/>
      <w:r w:rsidR="00343BEE">
        <w:t>Tolj</w:t>
      </w:r>
      <w:proofErr w:type="spellEnd"/>
      <w:r w:rsidR="00343BEE">
        <w:t xml:space="preserve"> of Art </w:t>
      </w:r>
      <w:proofErr w:type="spellStart"/>
      <w:r w:rsidR="00343BEE">
        <w:t>radionica</w:t>
      </w:r>
      <w:proofErr w:type="spellEnd"/>
      <w:r w:rsidR="00343BEE">
        <w:t xml:space="preserve"> </w:t>
      </w:r>
      <w:proofErr w:type="spellStart"/>
      <w:r w:rsidR="00343BEE">
        <w:t>Lazareti</w:t>
      </w:r>
      <w:proofErr w:type="spellEnd"/>
      <w:r w:rsidR="00343BEE">
        <w:t xml:space="preserve"> in</w:t>
      </w:r>
      <w:r w:rsidR="00343BEE" w:rsidRPr="001A5A66">
        <w:rPr>
          <w:b/>
        </w:rPr>
        <w:t xml:space="preserve"> </w:t>
      </w:r>
      <w:r w:rsidR="00343BEE">
        <w:t xml:space="preserve">Dubrovnik, Michal </w:t>
      </w:r>
      <w:proofErr w:type="spellStart"/>
      <w:r w:rsidR="00343BEE">
        <w:t>Koleček</w:t>
      </w:r>
      <w:proofErr w:type="spellEnd"/>
      <w:r w:rsidR="00343BEE">
        <w:t xml:space="preserve"> from the Czech Republic, and </w:t>
      </w:r>
      <w:proofErr w:type="spellStart"/>
      <w:r w:rsidR="00343BEE">
        <w:t>Jurij</w:t>
      </w:r>
      <w:proofErr w:type="spellEnd"/>
      <w:r w:rsidR="00343BEE">
        <w:t xml:space="preserve"> </w:t>
      </w:r>
      <w:proofErr w:type="spellStart"/>
      <w:r w:rsidR="00343BEE">
        <w:t>Krpan</w:t>
      </w:r>
      <w:proofErr w:type="spellEnd"/>
      <w:r w:rsidR="00343BEE">
        <w:t xml:space="preserve"> and </w:t>
      </w:r>
      <w:proofErr w:type="spellStart"/>
      <w:r w:rsidR="00343BEE">
        <w:t>Vuk</w:t>
      </w:r>
      <w:proofErr w:type="spellEnd"/>
      <w:r w:rsidR="00343BEE">
        <w:t xml:space="preserve"> </w:t>
      </w:r>
      <w:proofErr w:type="spellStart"/>
      <w:r w:rsidR="00343BEE">
        <w:t>Ćosić</w:t>
      </w:r>
      <w:proofErr w:type="spellEnd"/>
      <w:r w:rsidR="00343BEE">
        <w:t xml:space="preserve"> both from Slovenia. </w:t>
      </w:r>
      <w:r>
        <w:t xml:space="preserve"> The Croatian army helped moving the containers, which were leant for free by their owner.</w:t>
      </w:r>
    </w:p>
  </w:footnote>
  <w:footnote w:id="104">
    <w:p w14:paraId="016821FA" w14:textId="77777777" w:rsidR="00513742" w:rsidRDefault="00513742" w:rsidP="0060559B">
      <w:pPr>
        <w:pStyle w:val="FootnoteText"/>
        <w:spacing w:line="240" w:lineRule="auto"/>
      </w:pPr>
      <w:r>
        <w:rPr>
          <w:rStyle w:val="FootnoteReference"/>
        </w:rPr>
        <w:footnoteRef/>
      </w:r>
      <w:r>
        <w:t xml:space="preserve"> Olga </w:t>
      </w:r>
      <w:proofErr w:type="spellStart"/>
      <w:r>
        <w:t>Majcen</w:t>
      </w:r>
      <w:proofErr w:type="spellEnd"/>
      <w:r>
        <w:t xml:space="preserve"> Linn and </w:t>
      </w:r>
      <w:proofErr w:type="spellStart"/>
      <w:r>
        <w:t>Sunčica</w:t>
      </w:r>
      <w:proofErr w:type="spellEnd"/>
      <w:r>
        <w:t xml:space="preserve"> </w:t>
      </w:r>
      <w:proofErr w:type="spellStart"/>
      <w:r>
        <w:t>Ostoić</w:t>
      </w:r>
      <w:proofErr w:type="spellEnd"/>
      <w:r>
        <w:t>, interview by author, audio-recorded Skype call, 12 June 2019.</w:t>
      </w:r>
    </w:p>
  </w:footnote>
  <w:footnote w:id="105">
    <w:p w14:paraId="12EC2307" w14:textId="77777777" w:rsidR="00513742" w:rsidRDefault="00513742" w:rsidP="0060559B">
      <w:pPr>
        <w:pStyle w:val="FootnoteText"/>
        <w:spacing w:line="240" w:lineRule="auto"/>
      </w:pPr>
      <w:r>
        <w:rPr>
          <w:rStyle w:val="FootnoteReference"/>
        </w:rPr>
        <w:footnoteRef/>
      </w:r>
      <w:r>
        <w:t xml:space="preserve"> </w:t>
      </w:r>
      <w:proofErr w:type="spellStart"/>
      <w:r>
        <w:t>Majcen</w:t>
      </w:r>
      <w:proofErr w:type="spellEnd"/>
      <w:r>
        <w:t xml:space="preserve"> Linn and </w:t>
      </w:r>
      <w:proofErr w:type="spellStart"/>
      <w:r>
        <w:t>Ostoić</w:t>
      </w:r>
      <w:proofErr w:type="spellEnd"/>
      <w:r>
        <w:t>, interview by author, 12 June 2019.</w:t>
      </w:r>
    </w:p>
  </w:footnote>
  <w:footnote w:id="106">
    <w:p w14:paraId="080887A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p>
  </w:footnote>
  <w:footnote w:id="107">
    <w:p w14:paraId="6CDCC0A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A Bottom-Up Approach to Cultural Policy Making</w:t>
      </w:r>
      <w:r w:rsidRPr="002A55CC">
        <w:rPr>
          <w:rFonts w:cs="Times New Roman"/>
        </w:rPr>
        <w:t>, 43-44.</w:t>
      </w:r>
    </w:p>
  </w:footnote>
  <w:footnote w:id="108">
    <w:p w14:paraId="6BD881F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Buljević, interview by author, 15 March 2018.</w:t>
      </w:r>
    </w:p>
  </w:footnote>
  <w:footnote w:id="109">
    <w:p w14:paraId="6BFEC7C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Celakoski</w:t>
      </w:r>
      <w:proofErr w:type="spellEnd"/>
      <w:r w:rsidRPr="002A55CC">
        <w:rPr>
          <w:rFonts w:cs="Times New Roman"/>
        </w:rPr>
        <w:t>, ‘Tactical Media and Right to the City.’</w:t>
      </w:r>
    </w:p>
  </w:footnote>
  <w:footnote w:id="110">
    <w:p w14:paraId="28422E0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Pristaš</w:t>
      </w:r>
      <w:proofErr w:type="spellEnd"/>
      <w:r w:rsidRPr="002A55CC">
        <w:rPr>
          <w:rFonts w:cs="Times New Roman"/>
        </w:rPr>
        <w:t>, interview by author, 14 May 2018.</w:t>
      </w:r>
    </w:p>
  </w:footnote>
  <w:footnote w:id="111">
    <w:p w14:paraId="0DEC8036" w14:textId="77777777" w:rsidR="00513742" w:rsidRPr="002A55CC" w:rsidRDefault="00513742" w:rsidP="0060559B">
      <w:pPr>
        <w:pStyle w:val="NormalWeb"/>
        <w:spacing w:line="240" w:lineRule="auto"/>
        <w:rPr>
          <w:sz w:val="20"/>
          <w:szCs w:val="20"/>
        </w:rPr>
      </w:pPr>
      <w:r w:rsidRPr="002A55CC">
        <w:rPr>
          <w:rStyle w:val="FootnoteReference"/>
          <w:sz w:val="20"/>
          <w:szCs w:val="20"/>
        </w:rPr>
        <w:footnoteRef/>
      </w:r>
      <w:r w:rsidRPr="002A55CC">
        <w:rPr>
          <w:sz w:val="20"/>
          <w:szCs w:val="20"/>
        </w:rPr>
        <w:t xml:space="preserve"> For general facts and analysis of the fragmented parliamentary political situation of Croatia in the early 2000’s, see Mirjana </w:t>
      </w:r>
      <w:proofErr w:type="spellStart"/>
      <w:r w:rsidRPr="002A55CC">
        <w:rPr>
          <w:sz w:val="20"/>
          <w:szCs w:val="20"/>
        </w:rPr>
        <w:t>Kasapoović</w:t>
      </w:r>
      <w:proofErr w:type="spellEnd"/>
      <w:r w:rsidRPr="002A55CC">
        <w:rPr>
          <w:sz w:val="20"/>
          <w:szCs w:val="20"/>
        </w:rPr>
        <w:t xml:space="preserve">, ‘Coalition Governments in Croatia: First Experience 2000-2003,’ </w:t>
      </w:r>
      <w:proofErr w:type="spellStart"/>
      <w:r w:rsidRPr="002A55CC">
        <w:rPr>
          <w:i/>
          <w:sz w:val="20"/>
          <w:szCs w:val="20"/>
        </w:rPr>
        <w:t>Politička</w:t>
      </w:r>
      <w:proofErr w:type="spellEnd"/>
      <w:r w:rsidRPr="002A55CC">
        <w:rPr>
          <w:i/>
          <w:sz w:val="20"/>
          <w:szCs w:val="20"/>
        </w:rPr>
        <w:t xml:space="preserve"> </w:t>
      </w:r>
      <w:proofErr w:type="spellStart"/>
      <w:r w:rsidRPr="002A55CC">
        <w:rPr>
          <w:i/>
          <w:sz w:val="20"/>
          <w:szCs w:val="20"/>
        </w:rPr>
        <w:t>misao</w:t>
      </w:r>
      <w:proofErr w:type="spellEnd"/>
      <w:r w:rsidRPr="002A55CC">
        <w:rPr>
          <w:i/>
          <w:sz w:val="20"/>
          <w:szCs w:val="20"/>
        </w:rPr>
        <w:t xml:space="preserve">: </w:t>
      </w:r>
      <w:proofErr w:type="spellStart"/>
      <w:r w:rsidRPr="002A55CC">
        <w:rPr>
          <w:i/>
          <w:sz w:val="20"/>
          <w:szCs w:val="20"/>
        </w:rPr>
        <w:t>časopis</w:t>
      </w:r>
      <w:proofErr w:type="spellEnd"/>
      <w:r w:rsidRPr="002A55CC">
        <w:rPr>
          <w:i/>
          <w:sz w:val="20"/>
          <w:szCs w:val="20"/>
        </w:rPr>
        <w:t xml:space="preserve"> za </w:t>
      </w:r>
      <w:proofErr w:type="spellStart"/>
      <w:r w:rsidRPr="002A55CC">
        <w:rPr>
          <w:i/>
          <w:sz w:val="20"/>
          <w:szCs w:val="20"/>
        </w:rPr>
        <w:t>politologiju</w:t>
      </w:r>
      <w:proofErr w:type="spellEnd"/>
      <w:r w:rsidRPr="002A55CC">
        <w:rPr>
          <w:sz w:val="20"/>
          <w:szCs w:val="20"/>
        </w:rPr>
        <w:t>, vol. 40, no. 5 (Spring 2004), 52-67.</w:t>
      </w:r>
    </w:p>
  </w:footnote>
  <w:footnote w:id="112">
    <w:p w14:paraId="44FF5DE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r>
        <w:rPr>
          <w:rFonts w:cs="Times New Roman"/>
        </w:rPr>
        <w:t>.</w:t>
      </w:r>
    </w:p>
  </w:footnote>
  <w:footnote w:id="113">
    <w:p w14:paraId="13C228EF"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114">
    <w:p w14:paraId="1AA90D4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115">
    <w:p w14:paraId="626F15F6" w14:textId="2AB03FB8" w:rsidR="00513742" w:rsidRDefault="00513742" w:rsidP="0060559B">
      <w:pPr>
        <w:pStyle w:val="FootnoteText"/>
        <w:spacing w:line="240" w:lineRule="auto"/>
      </w:pPr>
      <w:r>
        <w:rPr>
          <w:rStyle w:val="FootnoteReference"/>
        </w:rPr>
        <w:footnoteRef/>
      </w:r>
      <w:r>
        <w:t xml:space="preserve"> </w:t>
      </w:r>
      <w:r w:rsidRPr="00DD0992">
        <w:t>Multimedia Institute quite literally created the spaces for many of the actors in the independent cultures to start working</w:t>
      </w:r>
      <w:r>
        <w:t xml:space="preserve"> by b</w:t>
      </w:r>
      <w:r w:rsidRPr="00DD0992">
        <w:t>eing based in MAMA</w:t>
      </w:r>
      <w:r>
        <w:t xml:space="preserve"> and</w:t>
      </w:r>
      <w:r w:rsidRPr="00DD0992">
        <w:t xml:space="preserve"> extending </w:t>
      </w:r>
      <w:r>
        <w:t>their</w:t>
      </w:r>
      <w:r w:rsidRPr="00DD0992">
        <w:t xml:space="preserve"> practices far beyond it.</w:t>
      </w:r>
      <w:r w:rsidRPr="00DD0992">
        <w:rPr>
          <w:rFonts w:cs="Times New Roman"/>
        </w:rPr>
        <w:t xml:space="preserve"> </w:t>
      </w:r>
      <w:r>
        <w:rPr>
          <w:rFonts w:cs="Times New Roman"/>
        </w:rPr>
        <w:t>M</w:t>
      </w:r>
      <w:r w:rsidRPr="002A55CC">
        <w:rPr>
          <w:rFonts w:cs="Times New Roman"/>
        </w:rPr>
        <w:t>i2 did groundbreaking work</w:t>
      </w:r>
      <w:r>
        <w:rPr>
          <w:rFonts w:cs="Times New Roman"/>
        </w:rPr>
        <w:t>, e</w:t>
      </w:r>
      <w:r w:rsidRPr="002A55CC">
        <w:rPr>
          <w:rFonts w:cs="Times New Roman"/>
        </w:rPr>
        <w:t>specially in its early years, by, for instance, organi</w:t>
      </w:r>
      <w:r>
        <w:rPr>
          <w:rFonts w:cs="Times New Roman"/>
        </w:rPr>
        <w:t>z</w:t>
      </w:r>
      <w:r w:rsidRPr="002A55CC">
        <w:rPr>
          <w:rFonts w:cs="Times New Roman"/>
        </w:rPr>
        <w:t xml:space="preserve">ing the culture and tech festival </w:t>
      </w:r>
      <w:proofErr w:type="spellStart"/>
      <w:r w:rsidRPr="002A55CC">
        <w:rPr>
          <w:rFonts w:cs="Times New Roman"/>
        </w:rPr>
        <w:t>Otokultivator</w:t>
      </w:r>
      <w:proofErr w:type="spellEnd"/>
      <w:r w:rsidRPr="002A55CC">
        <w:rPr>
          <w:rFonts w:cs="Times New Roman"/>
        </w:rPr>
        <w:t xml:space="preserve"> on the island Vis, running a copyleft electronic music production company, and providing space for the first independent contemporary dance platform </w:t>
      </w:r>
      <w:proofErr w:type="spellStart"/>
      <w:r w:rsidRPr="002A55CC">
        <w:rPr>
          <w:rFonts w:cs="Times New Roman"/>
        </w:rPr>
        <w:t>Eks-Scena</w:t>
      </w:r>
      <w:proofErr w:type="spellEnd"/>
      <w:r w:rsidRPr="002A55CC">
        <w:rPr>
          <w:rFonts w:cs="Times New Roman"/>
        </w:rPr>
        <w:t xml:space="preserve">. Over the following two decades, Multimedia Institute went on to produce the Human Rights Festival, an extensive editing and publishing program, lectures by internationally renowned theoreticians and activists, and several digital archives, while the practices of advocacy and political activism were taken over by other organizations (sometimes including the same people). By now, Multimedia Institute has published nearly 40 books, all of which are available on </w:t>
      </w:r>
      <w:proofErr w:type="spellStart"/>
      <w:r w:rsidRPr="002A55CC">
        <w:rPr>
          <w:rFonts w:cs="Times New Roman"/>
        </w:rPr>
        <w:t>Monoskop</w:t>
      </w:r>
      <w:proofErr w:type="spellEnd"/>
      <w:r w:rsidRPr="002A55CC">
        <w:rPr>
          <w:rFonts w:cs="Times New Roman"/>
        </w:rPr>
        <w:t xml:space="preserve">: </w:t>
      </w:r>
      <w:hyperlink r:id="rId22" w:history="1">
        <w:r w:rsidRPr="002A55CC">
          <w:rPr>
            <w:rStyle w:val="Hyperlink"/>
            <w:rFonts w:cs="Times New Roman"/>
          </w:rPr>
          <w:t>https://monoskop.org/MaMa</w:t>
        </w:r>
      </w:hyperlink>
      <w:r w:rsidRPr="002A55CC">
        <w:rPr>
          <w:rFonts w:cs="Times New Roman"/>
        </w:rPr>
        <w:t xml:space="preserve">. These books include everything from translations of Italian autonomists and a catalogue of </w:t>
      </w:r>
      <w:proofErr w:type="spellStart"/>
      <w:r w:rsidRPr="002A55CC">
        <w:rPr>
          <w:rFonts w:cs="Times New Roman"/>
        </w:rPr>
        <w:t>Arkzin</w:t>
      </w:r>
      <w:proofErr w:type="spellEnd"/>
      <w:r w:rsidRPr="002A55CC">
        <w:rPr>
          <w:rFonts w:cs="Times New Roman"/>
        </w:rPr>
        <w:t xml:space="preserve"> to Jacques </w:t>
      </w:r>
      <w:proofErr w:type="spellStart"/>
      <w:r w:rsidRPr="002A55CC">
        <w:rPr>
          <w:rFonts w:cs="Times New Roman"/>
        </w:rPr>
        <w:t>Rancière’s</w:t>
      </w:r>
      <w:proofErr w:type="spellEnd"/>
      <w:r w:rsidRPr="002A55CC">
        <w:rPr>
          <w:rFonts w:cs="Times New Roman"/>
        </w:rPr>
        <w:t xml:space="preserve"> latest book </w:t>
      </w:r>
      <w:r w:rsidRPr="002A55CC">
        <w:rPr>
          <w:rFonts w:cs="Times New Roman"/>
          <w:i/>
        </w:rPr>
        <w:t xml:space="preserve">Modern Times </w:t>
      </w:r>
      <w:r w:rsidRPr="002A55CC">
        <w:rPr>
          <w:rFonts w:cs="Times New Roman"/>
        </w:rPr>
        <w:t>(2018)</w:t>
      </w:r>
      <w:r w:rsidRPr="002A55CC">
        <w:rPr>
          <w:rFonts w:cs="Times New Roman"/>
          <w:i/>
        </w:rPr>
        <w:t xml:space="preserve">. </w:t>
      </w:r>
      <w:r w:rsidRPr="002A55CC">
        <w:rPr>
          <w:rFonts w:cs="Times New Roman"/>
        </w:rPr>
        <w:t>The major importance of Multimedia Institute thereby shifted from the pragmatic level to the discursive level. What nonetheless remained constant is mi2’s influential, even iconic, role as one of the largest and most durable actors in the scene.</w:t>
      </w:r>
    </w:p>
  </w:footnote>
  <w:footnote w:id="116">
    <w:p w14:paraId="5AAA6EE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 </w:t>
      </w:r>
      <w:r>
        <w:rPr>
          <w:rFonts w:cs="Times New Roman"/>
        </w:rPr>
        <w:t xml:space="preserve">Because of his love for the Italian autonomists, </w:t>
      </w:r>
      <w:r w:rsidRPr="002A55CC">
        <w:rPr>
          <w:rFonts w:cs="Times New Roman"/>
        </w:rPr>
        <w:t>Milat prefers the terms ‘alternative culture’ or ‘autonomous culture’ over ‘independent culture’ but refers to the same scene.</w:t>
      </w:r>
    </w:p>
  </w:footnote>
  <w:footnote w:id="117">
    <w:p w14:paraId="576DB3BD"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r>
        <w:rPr>
          <w:rFonts w:cs="Times New Roman"/>
        </w:rPr>
        <w:t xml:space="preserve"> For an elaboration of Hakim Beys term TAZ/Temporary Autonomous Zone, see ‘Temporary Autonomous Zone,’ </w:t>
      </w:r>
      <w:r>
        <w:rPr>
          <w:rFonts w:cs="Times New Roman"/>
          <w:i/>
        </w:rPr>
        <w:t>Wikipedia,</w:t>
      </w:r>
      <w:r>
        <w:rPr>
          <w:rFonts w:cs="Times New Roman"/>
        </w:rPr>
        <w:t xml:space="preserve"> </w:t>
      </w:r>
      <w:hyperlink r:id="rId23" w:history="1">
        <w:r w:rsidRPr="000A7580">
          <w:rPr>
            <w:rStyle w:val="Hyperlink"/>
            <w:rFonts w:cs="Times New Roman"/>
          </w:rPr>
          <w:t>https://en.wikipedia.org/wiki/Temporary_Autonomous_Zone</w:t>
        </w:r>
      </w:hyperlink>
      <w:r>
        <w:rPr>
          <w:rFonts w:cs="Times New Roman"/>
        </w:rPr>
        <w:t>.</w:t>
      </w:r>
    </w:p>
  </w:footnote>
  <w:footnote w:id="118">
    <w:p w14:paraId="2695445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r>
        <w:rPr>
          <w:rFonts w:cs="Times New Roman"/>
        </w:rPr>
        <w:t>.</w:t>
      </w:r>
    </w:p>
  </w:footnote>
  <w:footnote w:id="119">
    <w:p w14:paraId="476C4A13"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Antonija</w:t>
      </w:r>
      <w:proofErr w:type="spellEnd"/>
      <w:r w:rsidRPr="002A55CC">
        <w:rPr>
          <w:rFonts w:cs="Times New Roman"/>
        </w:rPr>
        <w:t xml:space="preserve"> </w:t>
      </w:r>
      <w:proofErr w:type="spellStart"/>
      <w:r w:rsidRPr="002A55CC">
        <w:rPr>
          <w:rFonts w:cs="Times New Roman"/>
        </w:rPr>
        <w:t>Letinić</w:t>
      </w:r>
      <w:proofErr w:type="spellEnd"/>
      <w:r w:rsidRPr="002A55CC">
        <w:rPr>
          <w:rFonts w:cs="Times New Roman"/>
        </w:rPr>
        <w:t xml:space="preserve">, interview by author, audio-recorded interview, </w:t>
      </w:r>
      <w:proofErr w:type="spellStart"/>
      <w:r w:rsidRPr="002A55CC">
        <w:rPr>
          <w:rFonts w:cs="Times New Roman"/>
        </w:rPr>
        <w:t>Kursiv</w:t>
      </w:r>
      <w:proofErr w:type="spellEnd"/>
      <w:r w:rsidRPr="002A55CC">
        <w:rPr>
          <w:rFonts w:cs="Times New Roman"/>
        </w:rPr>
        <w:t xml:space="preserve"> office, 3 April 2018.</w:t>
      </w:r>
    </w:p>
  </w:footnote>
  <w:footnote w:id="120">
    <w:p w14:paraId="20628DC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Letinić</w:t>
      </w:r>
      <w:proofErr w:type="spellEnd"/>
      <w:r>
        <w:rPr>
          <w:rFonts w:cs="Times New Roman"/>
        </w:rPr>
        <w:t xml:space="preserve">, interview by author, 3 </w:t>
      </w:r>
      <w:proofErr w:type="spellStart"/>
      <w:r>
        <w:rPr>
          <w:rFonts w:cs="Times New Roman"/>
        </w:rPr>
        <w:t>april</w:t>
      </w:r>
      <w:proofErr w:type="spellEnd"/>
      <w:r>
        <w:rPr>
          <w:rFonts w:cs="Times New Roman"/>
        </w:rPr>
        <w:t xml:space="preserve"> 2018.</w:t>
      </w:r>
    </w:p>
  </w:footnote>
  <w:footnote w:id="121">
    <w:p w14:paraId="7FE5BAB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i/>
        </w:rPr>
        <w:t xml:space="preserve">, </w:t>
      </w:r>
      <w:r w:rsidRPr="002A55CC">
        <w:rPr>
          <w:rFonts w:cs="Times New Roman"/>
        </w:rPr>
        <w:t>19.</w:t>
      </w:r>
    </w:p>
  </w:footnote>
  <w:footnote w:id="122">
    <w:p w14:paraId="2B392439"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p>
  </w:footnote>
  <w:footnote w:id="123">
    <w:p w14:paraId="4A2F707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i/>
        </w:rPr>
        <w:t xml:space="preserve">, </w:t>
      </w:r>
      <w:r w:rsidRPr="002A55CC">
        <w:rPr>
          <w:rFonts w:cs="Times New Roman"/>
        </w:rPr>
        <w:t>18.</w:t>
      </w:r>
    </w:p>
  </w:footnote>
  <w:footnote w:id="124">
    <w:p w14:paraId="18F9F280"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i/>
        </w:rPr>
        <w:t xml:space="preserve">, </w:t>
      </w:r>
      <w:r w:rsidRPr="002A55CC">
        <w:rPr>
          <w:rFonts w:cs="Times New Roman"/>
        </w:rPr>
        <w:t>18.</w:t>
      </w:r>
    </w:p>
  </w:footnote>
  <w:footnote w:id="125">
    <w:p w14:paraId="47D8E29B"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‘Zagreb – European Capital of Culture 3000,’ </w:t>
      </w:r>
      <w:r w:rsidRPr="002A55CC">
        <w:rPr>
          <w:rFonts w:cs="Times New Roman"/>
          <w:i/>
        </w:rPr>
        <w:t xml:space="preserve">mi2.hr, </w:t>
      </w:r>
      <w:hyperlink r:id="rId24" w:history="1">
        <w:r w:rsidRPr="002A55CC">
          <w:rPr>
            <w:rStyle w:val="Hyperlink"/>
            <w:rFonts w:cs="Times New Roman"/>
          </w:rPr>
          <w:t>http://m.mi2.hr/en/suradnje/zagreb-kulturni-kapital-evrope-3000/</w:t>
        </w:r>
      </w:hyperlink>
      <w:r w:rsidRPr="002A55CC">
        <w:rPr>
          <w:rFonts w:cs="Times New Roman"/>
        </w:rPr>
        <w:t xml:space="preserve">, accessed 29 June 2018. </w:t>
      </w:r>
    </w:p>
  </w:footnote>
  <w:footnote w:id="126">
    <w:p w14:paraId="667A206F"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‘Zagreb – European Capital of Culture 3000</w:t>
      </w:r>
      <w:r>
        <w:rPr>
          <w:rFonts w:cs="Times New Roman"/>
        </w:rPr>
        <w:t>.’</w:t>
      </w:r>
    </w:p>
  </w:footnote>
  <w:footnote w:id="127">
    <w:p w14:paraId="763B312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Buljević, interview by author, 14 March 2018.</w:t>
      </w:r>
    </w:p>
  </w:footnote>
  <w:footnote w:id="128">
    <w:p w14:paraId="57D924B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t xml:space="preserve">The NGO </w:t>
      </w:r>
      <w:proofErr w:type="spellStart"/>
      <w:r>
        <w:t>Kulturtreger</w:t>
      </w:r>
      <w:proofErr w:type="spellEnd"/>
      <w:r>
        <w:t xml:space="preserve"> was established to run the venue </w:t>
      </w:r>
      <w:proofErr w:type="spellStart"/>
      <w:r>
        <w:t>Booksa</w:t>
      </w:r>
      <w:proofErr w:type="spellEnd"/>
      <w:r>
        <w:t xml:space="preserve">, but it later also developed three more ‘flagship programs’: the web portal Booksa.hr, the Centre for Documenting Independent Culture, and an educational program. </w:t>
      </w:r>
      <w:r w:rsidRPr="002A55CC">
        <w:rPr>
          <w:rFonts w:cs="Times New Roman"/>
        </w:rPr>
        <w:t>Buljević, interview by author, 14 March 2018.</w:t>
      </w:r>
    </w:p>
  </w:footnote>
  <w:footnote w:id="129">
    <w:p w14:paraId="40627D63" w14:textId="77777777" w:rsidR="00513742" w:rsidRDefault="00513742" w:rsidP="0060559B">
      <w:pPr>
        <w:pStyle w:val="FootnoteText"/>
        <w:spacing w:line="240" w:lineRule="auto"/>
      </w:pPr>
      <w:r>
        <w:rPr>
          <w:rStyle w:val="FootnoteReference"/>
        </w:rPr>
        <w:footnoteRef/>
      </w:r>
      <w:r>
        <w:t xml:space="preserve"> </w:t>
      </w:r>
      <w:proofErr w:type="spellStart"/>
      <w:r>
        <w:t>Ćurlin</w:t>
      </w:r>
      <w:proofErr w:type="spellEnd"/>
      <w:r>
        <w:t>, interview by author, 25 May 2018.</w:t>
      </w:r>
    </w:p>
  </w:footnote>
  <w:footnote w:id="130">
    <w:p w14:paraId="1D7110F0" w14:textId="77777777" w:rsidR="00513742" w:rsidRDefault="00513742" w:rsidP="0060559B">
      <w:pPr>
        <w:pStyle w:val="FootnoteText"/>
        <w:spacing w:line="240" w:lineRule="auto"/>
      </w:pPr>
      <w:r>
        <w:rPr>
          <w:rStyle w:val="FootnoteReference"/>
        </w:rPr>
        <w:footnoteRef/>
      </w:r>
      <w:r>
        <w:t xml:space="preserve"> </w:t>
      </w:r>
      <w:proofErr w:type="spellStart"/>
      <w:r>
        <w:rPr>
          <w:rFonts w:cs="Times New Roman"/>
        </w:rPr>
        <w:t>Klaudio</w:t>
      </w:r>
      <w:proofErr w:type="spellEnd"/>
      <w:r>
        <w:rPr>
          <w:rFonts w:cs="Times New Roman"/>
        </w:rPr>
        <w:t xml:space="preserve"> </w:t>
      </w:r>
      <w:proofErr w:type="spellStart"/>
      <w:r w:rsidRPr="000969A8">
        <w:rPr>
          <w:rFonts w:cs="Times New Roman"/>
        </w:rPr>
        <w:t>Štefančić</w:t>
      </w:r>
      <w:proofErr w:type="spellEnd"/>
      <w:r>
        <w:rPr>
          <w:rFonts w:cs="Times New Roman"/>
        </w:rPr>
        <w:t xml:space="preserve">, correspondence with author. WHW did get some funding from the government during their first four years in the gallery, consisting of one salary to be divided over four curators, payment for guards, and some investment in furniture (including the purchase of a few dozen </w:t>
      </w:r>
      <w:proofErr w:type="spellStart"/>
      <w:r>
        <w:rPr>
          <w:rFonts w:cs="Times New Roman"/>
        </w:rPr>
        <w:t>Vitra</w:t>
      </w:r>
      <w:proofErr w:type="spellEnd"/>
      <w:r>
        <w:rPr>
          <w:rFonts w:cs="Times New Roman"/>
        </w:rPr>
        <w:t xml:space="preserve"> Panton chairs).</w:t>
      </w:r>
    </w:p>
  </w:footnote>
  <w:footnote w:id="131">
    <w:p w14:paraId="15A3961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Buljević, interview by author, 14 March 2018.</w:t>
      </w:r>
    </w:p>
  </w:footnote>
  <w:footnote w:id="132">
    <w:p w14:paraId="3FC1AE19" w14:textId="491B6E3A" w:rsidR="00513742" w:rsidRDefault="00513742" w:rsidP="0060559B">
      <w:pPr>
        <w:pStyle w:val="FootnoteText"/>
        <w:spacing w:line="240" w:lineRule="auto"/>
      </w:pPr>
      <w:r>
        <w:rPr>
          <w:rStyle w:val="FootnoteReference"/>
        </w:rPr>
        <w:footnoteRef/>
      </w:r>
      <w:r>
        <w:t xml:space="preserve"> This event was officially BLOK’s fifth Urban Festival, which took place within the context of the platform-collaborations/projects Zagreb Cultural Kapital 3000 and </w:t>
      </w:r>
      <w:proofErr w:type="spellStart"/>
      <w:proofErr w:type="gramStart"/>
      <w:r>
        <w:t>Operation:City</w:t>
      </w:r>
      <w:proofErr w:type="spellEnd"/>
      <w:proofErr w:type="gramEnd"/>
      <w:r>
        <w:t>.</w:t>
      </w:r>
    </w:p>
  </w:footnote>
  <w:footnote w:id="133">
    <w:p w14:paraId="0440C25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BLOK, ‘Urban Festival 2005 Editorial,’ </w:t>
      </w:r>
      <w:r w:rsidRPr="002A55CC">
        <w:rPr>
          <w:rFonts w:cs="Times New Roman"/>
          <w:i/>
        </w:rPr>
        <w:t xml:space="preserve">Urban Festival, </w:t>
      </w:r>
      <w:r w:rsidRPr="002A55CC">
        <w:rPr>
          <w:rFonts w:cs="Times New Roman"/>
        </w:rPr>
        <w:t xml:space="preserve"> </w:t>
      </w:r>
      <w:hyperlink r:id="rId25" w:history="1">
        <w:r w:rsidRPr="002A55CC">
          <w:rPr>
            <w:rStyle w:val="Hyperlink"/>
            <w:rFonts w:cs="Times New Roman"/>
          </w:rPr>
          <w:t>http://urbanfestival.blok.hr/05/eng/editorial.html</w:t>
        </w:r>
      </w:hyperlink>
      <w:r w:rsidRPr="002A55CC">
        <w:rPr>
          <w:rFonts w:cs="Times New Roman"/>
        </w:rPr>
        <w:t>, accessed 29 June 2018.</w:t>
      </w:r>
    </w:p>
  </w:footnote>
  <w:footnote w:id="134">
    <w:p w14:paraId="436C1B2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For the program, see ‘Urban Festival Zagreb 9-17 September 2005,’ </w:t>
      </w:r>
      <w:r w:rsidRPr="002A55CC">
        <w:rPr>
          <w:rFonts w:cs="Times New Roman"/>
          <w:i/>
        </w:rPr>
        <w:t xml:space="preserve">Urban Festival, </w:t>
      </w:r>
      <w:hyperlink r:id="rId26" w:history="1">
        <w:r w:rsidRPr="002A55CC">
          <w:rPr>
            <w:rStyle w:val="Hyperlink"/>
            <w:rFonts w:cs="Times New Roman"/>
          </w:rPr>
          <w:t>http://urbanfestival.blok.hr/05/eng/programme.html</w:t>
        </w:r>
      </w:hyperlink>
      <w:r w:rsidRPr="002A55CC">
        <w:rPr>
          <w:rStyle w:val="Hyperlink"/>
          <w:rFonts w:cs="Times New Roman"/>
        </w:rPr>
        <w:t xml:space="preserve">, </w:t>
      </w:r>
      <w:r w:rsidRPr="002A55CC">
        <w:rPr>
          <w:rFonts w:cs="Times New Roman"/>
        </w:rPr>
        <w:t>accessed 22 May 2018.</w:t>
      </w:r>
    </w:p>
  </w:footnote>
  <w:footnote w:id="135">
    <w:p w14:paraId="2559C28B" w14:textId="77777777" w:rsidR="00513742" w:rsidRDefault="00513742" w:rsidP="0060559B">
      <w:pPr>
        <w:pStyle w:val="FootnoteText"/>
        <w:spacing w:line="240" w:lineRule="auto"/>
      </w:pPr>
      <w:r>
        <w:rPr>
          <w:rStyle w:val="FootnoteReference"/>
        </w:rPr>
        <w:footnoteRef/>
      </w:r>
      <w:r>
        <w:t xml:space="preserve"> </w:t>
      </w:r>
      <w:proofErr w:type="spellStart"/>
      <w:r w:rsidRPr="002A55CC">
        <w:rPr>
          <w:rFonts w:cs="Times New Roman"/>
        </w:rPr>
        <w:t>Dietachmair</w:t>
      </w:r>
      <w:proofErr w:type="spellEnd"/>
      <w:r w:rsidRPr="002A55CC">
        <w:rPr>
          <w:rFonts w:cs="Times New Roman"/>
        </w:rPr>
        <w:t>, ‘From Independent Cultural Work to Political Subjectivity,’ 216-217.</w:t>
      </w:r>
    </w:p>
  </w:footnote>
  <w:footnote w:id="136">
    <w:p w14:paraId="7F890424" w14:textId="77777777" w:rsidR="00513742" w:rsidRDefault="00513742" w:rsidP="0060559B">
      <w:pPr>
        <w:pStyle w:val="FootnoteText"/>
        <w:spacing w:line="240" w:lineRule="auto"/>
      </w:pPr>
      <w:r>
        <w:rPr>
          <w:rStyle w:val="FootnoteReference"/>
        </w:rPr>
        <w:footnoteRef/>
      </w:r>
      <w:r>
        <w:t xml:space="preserve"> According to Ana </w:t>
      </w:r>
      <w:proofErr w:type="spellStart"/>
      <w:r>
        <w:t>Kutleša</w:t>
      </w:r>
      <w:proofErr w:type="spellEnd"/>
      <w:r>
        <w:t xml:space="preserve">, the playful nature and flexible format in the early days of BLOK and its main activity, the Urban Festival, enabled this mode of practice. </w:t>
      </w:r>
      <w:proofErr w:type="spellStart"/>
      <w:r>
        <w:t>Kutleša</w:t>
      </w:r>
      <w:proofErr w:type="spellEnd"/>
      <w:r>
        <w:t xml:space="preserve"> stressed that BLOK started </w:t>
      </w:r>
      <w:proofErr w:type="spellStart"/>
      <w:r>
        <w:t>professionalising</w:t>
      </w:r>
      <w:proofErr w:type="spellEnd"/>
      <w:r>
        <w:t xml:space="preserve"> around 2005 or 2006 (official employment by BLOK, differentiation of programs, structural funding from the National Fund of Civil Society Development) and received its and only first Soros funding in 2011.</w:t>
      </w:r>
      <w:r w:rsidRPr="00A1423C">
        <w:rPr>
          <w:rFonts w:cs="Times New Roman"/>
        </w:rPr>
        <w:t xml:space="preserve"> </w:t>
      </w:r>
      <w:r w:rsidRPr="002A55CC">
        <w:rPr>
          <w:rFonts w:cs="Times New Roman"/>
        </w:rPr>
        <w:t xml:space="preserve">Ana </w:t>
      </w:r>
      <w:proofErr w:type="spellStart"/>
      <w:r w:rsidRPr="002A55CC">
        <w:rPr>
          <w:rFonts w:cs="Times New Roman"/>
        </w:rPr>
        <w:t>Kutleša</w:t>
      </w:r>
      <w:proofErr w:type="spellEnd"/>
      <w:r w:rsidRPr="002A55CC">
        <w:rPr>
          <w:rFonts w:cs="Times New Roman"/>
        </w:rPr>
        <w:t>, interview by author, audio recorded interview, BAZA, 11 May 2018.</w:t>
      </w:r>
      <w:r>
        <w:rPr>
          <w:rFonts w:cs="Times New Roman"/>
        </w:rPr>
        <w:t xml:space="preserve"> </w:t>
      </w:r>
    </w:p>
  </w:footnote>
  <w:footnote w:id="137">
    <w:p w14:paraId="4670DB61" w14:textId="30173F11" w:rsidR="00513742" w:rsidRDefault="00513742" w:rsidP="0060559B">
      <w:pPr>
        <w:pStyle w:val="FootnoteText"/>
        <w:spacing w:line="240" w:lineRule="auto"/>
      </w:pPr>
      <w:r>
        <w:rPr>
          <w:rStyle w:val="FootnoteReference"/>
        </w:rPr>
        <w:footnoteRef/>
      </w:r>
      <w:r>
        <w:t xml:space="preserve"> Illustratively for independent cultures in general, these curatorial collectives entered the scene from different backgrounds and perspectives. WHW includes mainly art historians and has focused on the intersections of social practices and visual arts from the outset. BLOK, on the other hand, was established by a heterogeneous group of students from throughout the faculties and initially focused on international theatre studies, contemporary performance, everyday life and urban interventions. In this approach, it was mainly inspired by theoretical perspectives derived from Debordian situationism and psychogeography. </w:t>
      </w:r>
      <w:proofErr w:type="spellStart"/>
      <w:r w:rsidRPr="002A55CC">
        <w:rPr>
          <w:rFonts w:cs="Times New Roman"/>
        </w:rPr>
        <w:t>Kutleša</w:t>
      </w:r>
      <w:proofErr w:type="spellEnd"/>
      <w:r w:rsidRPr="002A55CC">
        <w:rPr>
          <w:rFonts w:cs="Times New Roman"/>
        </w:rPr>
        <w:t>, interview by author, 11 May 2018.</w:t>
      </w:r>
    </w:p>
  </w:footnote>
  <w:footnote w:id="138">
    <w:p w14:paraId="729CED47" w14:textId="1454FABC"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This is certainly not to say that </w:t>
      </w:r>
      <w:r w:rsidR="008C0F0E">
        <w:rPr>
          <w:rFonts w:cs="Times New Roman"/>
        </w:rPr>
        <w:t>these organizations still exactly what they did around 2000</w:t>
      </w:r>
      <w:r w:rsidRPr="002A55CC">
        <w:rPr>
          <w:rFonts w:cs="Times New Roman"/>
        </w:rPr>
        <w:t>.</w:t>
      </w:r>
      <w:r>
        <w:rPr>
          <w:rFonts w:cs="Times New Roman"/>
        </w:rPr>
        <w:t xml:space="preserve"> </w:t>
      </w:r>
      <w:r w:rsidRPr="002A55CC">
        <w:rPr>
          <w:rFonts w:cs="Times New Roman"/>
        </w:rPr>
        <w:t xml:space="preserve">BLOK </w:t>
      </w:r>
      <w:r w:rsidR="008C0F0E">
        <w:rPr>
          <w:rFonts w:cs="Times New Roman"/>
        </w:rPr>
        <w:t>has recently become</w:t>
      </w:r>
      <w:r w:rsidRPr="002A55CC">
        <w:rPr>
          <w:rFonts w:cs="Times New Roman"/>
        </w:rPr>
        <w:t xml:space="preserve"> concerned with issues of social and community art with a direct</w:t>
      </w:r>
      <w:r>
        <w:rPr>
          <w:rFonts w:cs="Times New Roman"/>
        </w:rPr>
        <w:t>, grassroots</w:t>
      </w:r>
      <w:r w:rsidRPr="002A55CC">
        <w:rPr>
          <w:rFonts w:cs="Times New Roman"/>
        </w:rPr>
        <w:t xml:space="preserve"> interventionist focus, organizing programs such as Artists for </w:t>
      </w:r>
      <w:r w:rsidR="008326EE" w:rsidRPr="002A55CC">
        <w:rPr>
          <w:rFonts w:cs="Times New Roman"/>
        </w:rPr>
        <w:t>Neighborhood</w:t>
      </w:r>
      <w:r w:rsidRPr="002A55CC">
        <w:rPr>
          <w:rFonts w:cs="Times New Roman"/>
        </w:rPr>
        <w:t xml:space="preserve"> and Micropolitics. See: </w:t>
      </w:r>
      <w:hyperlink r:id="rId27" w:history="1">
        <w:r w:rsidRPr="002A55CC">
          <w:rPr>
            <w:rStyle w:val="Hyperlink"/>
            <w:rFonts w:cs="Times New Roman"/>
          </w:rPr>
          <w:t>http://www.blok.hr/en</w:t>
        </w:r>
      </w:hyperlink>
      <w:r w:rsidRPr="002A55CC">
        <w:rPr>
          <w:rFonts w:cs="Times New Roman"/>
        </w:rPr>
        <w:t xml:space="preserve">. WHW often takes approaches that are theoretical and international rather than focused on direct, local interventions in public space. Next to running an extensive exhibition program in </w:t>
      </w:r>
      <w:proofErr w:type="spellStart"/>
      <w:r w:rsidRPr="002A55CC">
        <w:rPr>
          <w:rFonts w:cs="Times New Roman"/>
        </w:rPr>
        <w:t>Galerija</w:t>
      </w:r>
      <w:proofErr w:type="spellEnd"/>
      <w:r w:rsidRPr="002A55CC">
        <w:rPr>
          <w:rFonts w:cs="Times New Roman"/>
        </w:rPr>
        <w:t xml:space="preserve"> Nova, WHW has curated the 11</w:t>
      </w:r>
      <w:r w:rsidRPr="002A55CC">
        <w:rPr>
          <w:rFonts w:cs="Times New Roman"/>
          <w:vertAlign w:val="superscript"/>
        </w:rPr>
        <w:t>th</w:t>
      </w:r>
      <w:r w:rsidRPr="002A55CC">
        <w:rPr>
          <w:rFonts w:cs="Times New Roman"/>
        </w:rPr>
        <w:t xml:space="preserve"> Istanbul Biennial in 2009 and contributed extensively to Tania Bruguera’s </w:t>
      </w:r>
      <w:proofErr w:type="spellStart"/>
      <w:r w:rsidRPr="002A55CC">
        <w:rPr>
          <w:rFonts w:cs="Times New Roman"/>
          <w:i/>
        </w:rPr>
        <w:t>Arte</w:t>
      </w:r>
      <w:proofErr w:type="spellEnd"/>
      <w:r w:rsidRPr="002A55CC">
        <w:rPr>
          <w:rFonts w:cs="Times New Roman"/>
          <w:i/>
        </w:rPr>
        <w:t xml:space="preserve"> </w:t>
      </w:r>
      <w:proofErr w:type="spellStart"/>
      <w:r w:rsidRPr="002A55CC">
        <w:rPr>
          <w:rFonts w:cs="Times New Roman"/>
          <w:i/>
        </w:rPr>
        <w:t>Útil</w:t>
      </w:r>
      <w:proofErr w:type="spellEnd"/>
      <w:r w:rsidRPr="002A55CC">
        <w:rPr>
          <w:rFonts w:cs="Times New Roman"/>
          <w:i/>
        </w:rPr>
        <w:t xml:space="preserve"> </w:t>
      </w:r>
      <w:r w:rsidRPr="002A55CC">
        <w:rPr>
          <w:rFonts w:cs="Times New Roman"/>
        </w:rPr>
        <w:t>program, amongst other things. ‘11</w:t>
      </w:r>
      <w:r w:rsidRPr="002A55CC">
        <w:rPr>
          <w:rFonts w:cs="Times New Roman"/>
          <w:vertAlign w:val="superscript"/>
        </w:rPr>
        <w:t>th</w:t>
      </w:r>
      <w:r w:rsidRPr="002A55CC">
        <w:rPr>
          <w:rFonts w:cs="Times New Roman"/>
        </w:rPr>
        <w:t xml:space="preserve"> Istanbul Biennial,’ </w:t>
      </w:r>
      <w:r w:rsidRPr="002A55CC">
        <w:rPr>
          <w:rFonts w:cs="Times New Roman"/>
          <w:i/>
        </w:rPr>
        <w:t xml:space="preserve">Frieze, </w:t>
      </w:r>
      <w:r w:rsidRPr="002A55CC">
        <w:rPr>
          <w:rFonts w:cs="Times New Roman"/>
        </w:rPr>
        <w:t xml:space="preserve">1 November 2009, </w:t>
      </w:r>
      <w:hyperlink r:id="rId28" w:history="1">
        <w:r w:rsidRPr="002A55CC">
          <w:rPr>
            <w:rStyle w:val="Hyperlink"/>
            <w:rFonts w:cs="Times New Roman"/>
          </w:rPr>
          <w:t>https://frieze.com/article/11th-istanbul-biennial</w:t>
        </w:r>
      </w:hyperlink>
      <w:r w:rsidRPr="002A55CC">
        <w:rPr>
          <w:rFonts w:cs="Times New Roman"/>
        </w:rPr>
        <w:t xml:space="preserve">. ‘Really </w:t>
      </w:r>
      <w:proofErr w:type="spellStart"/>
      <w:r w:rsidRPr="002A55CC">
        <w:rPr>
          <w:rFonts w:cs="Times New Roman"/>
        </w:rPr>
        <w:t>Útil</w:t>
      </w:r>
      <w:proofErr w:type="spellEnd"/>
      <w:r w:rsidRPr="002A55CC">
        <w:rPr>
          <w:rFonts w:cs="Times New Roman"/>
        </w:rPr>
        <w:t xml:space="preserve"> Confessions: A Conversation between Nick Aikens, Annie Fletcher, Alistair Hudson, Steven ten </w:t>
      </w:r>
      <w:proofErr w:type="spellStart"/>
      <w:r w:rsidRPr="002A55CC">
        <w:rPr>
          <w:rFonts w:cs="Times New Roman"/>
        </w:rPr>
        <w:t>Thije</w:t>
      </w:r>
      <w:proofErr w:type="spellEnd"/>
      <w:r w:rsidRPr="002A55CC">
        <w:rPr>
          <w:rFonts w:cs="Times New Roman"/>
        </w:rPr>
        <w:t xml:space="preserve">, and What, How &amp; for Whom/WHW,’ in </w:t>
      </w:r>
      <w:r w:rsidRPr="002A55CC">
        <w:rPr>
          <w:rFonts w:cs="Times New Roman"/>
          <w:i/>
        </w:rPr>
        <w:t xml:space="preserve">What’s the Use? Constellations of Art, History, and Knowledge: A Critical Reader, </w:t>
      </w:r>
      <w:r w:rsidRPr="002A55CC">
        <w:rPr>
          <w:rFonts w:cs="Times New Roman"/>
        </w:rPr>
        <w:t xml:space="preserve">Nick Aikens, Thomas Lange, </w:t>
      </w:r>
      <w:proofErr w:type="spellStart"/>
      <w:r w:rsidRPr="002A55CC">
        <w:rPr>
          <w:rFonts w:cs="Times New Roman"/>
        </w:rPr>
        <w:t>Jorinde</w:t>
      </w:r>
      <w:proofErr w:type="spellEnd"/>
      <w:r w:rsidRPr="002A55CC">
        <w:rPr>
          <w:rFonts w:cs="Times New Roman"/>
        </w:rPr>
        <w:t xml:space="preserve"> </w:t>
      </w:r>
      <w:proofErr w:type="spellStart"/>
      <w:r w:rsidRPr="002A55CC">
        <w:rPr>
          <w:rFonts w:cs="Times New Roman"/>
        </w:rPr>
        <w:t>Seijdel</w:t>
      </w:r>
      <w:proofErr w:type="spellEnd"/>
      <w:r w:rsidRPr="002A55CC">
        <w:rPr>
          <w:rFonts w:cs="Times New Roman"/>
        </w:rPr>
        <w:t xml:space="preserve">, and Steven ten </w:t>
      </w:r>
      <w:proofErr w:type="spellStart"/>
      <w:r w:rsidRPr="002A55CC">
        <w:rPr>
          <w:rFonts w:cs="Times New Roman"/>
        </w:rPr>
        <w:t>Thije</w:t>
      </w:r>
      <w:proofErr w:type="spellEnd"/>
      <w:r w:rsidRPr="002A55CC">
        <w:rPr>
          <w:rFonts w:cs="Times New Roman"/>
        </w:rPr>
        <w:t xml:space="preserve">, eds. (Amsterdam: </w:t>
      </w:r>
      <w:proofErr w:type="spellStart"/>
      <w:r w:rsidRPr="002A55CC">
        <w:rPr>
          <w:rFonts w:cs="Times New Roman"/>
        </w:rPr>
        <w:t>Valiz</w:t>
      </w:r>
      <w:proofErr w:type="spellEnd"/>
      <w:r w:rsidRPr="002A55CC">
        <w:rPr>
          <w:rFonts w:cs="Times New Roman"/>
        </w:rPr>
        <w:t xml:space="preserve">, 2016), 448-465. According to </w:t>
      </w:r>
      <w:proofErr w:type="spellStart"/>
      <w:r w:rsidRPr="002A55CC">
        <w:rPr>
          <w:rFonts w:cs="Times New Roman"/>
        </w:rPr>
        <w:t>Ivet</w:t>
      </w:r>
      <w:proofErr w:type="spellEnd"/>
      <w:r w:rsidRPr="002A55CC">
        <w:rPr>
          <w:rFonts w:cs="Times New Roman"/>
        </w:rPr>
        <w:t xml:space="preserve"> </w:t>
      </w:r>
      <w:proofErr w:type="spellStart"/>
      <w:r w:rsidRPr="002A55CC">
        <w:rPr>
          <w:rFonts w:cs="Times New Roman"/>
        </w:rPr>
        <w:t>Ćurlin</w:t>
      </w:r>
      <w:proofErr w:type="spellEnd"/>
      <w:r w:rsidRPr="002A55CC">
        <w:rPr>
          <w:rFonts w:cs="Times New Roman"/>
        </w:rPr>
        <w:t>, this</w:t>
      </w:r>
      <w:r>
        <w:rPr>
          <w:rFonts w:cs="Times New Roman"/>
        </w:rPr>
        <w:t xml:space="preserve"> international focus causes</w:t>
      </w:r>
      <w:r w:rsidRPr="002A55CC">
        <w:rPr>
          <w:rFonts w:cs="Times New Roman"/>
        </w:rPr>
        <w:t xml:space="preserve"> </w:t>
      </w:r>
      <w:r>
        <w:rPr>
          <w:rFonts w:cs="Times New Roman"/>
        </w:rPr>
        <w:t>WHW</w:t>
      </w:r>
      <w:r w:rsidRPr="002A55CC">
        <w:rPr>
          <w:rFonts w:cs="Times New Roman"/>
        </w:rPr>
        <w:t xml:space="preserve"> to be ‘more present on the local scene at times, and less present at other’. </w:t>
      </w:r>
      <w:proofErr w:type="spellStart"/>
      <w:r w:rsidRPr="002A55CC">
        <w:rPr>
          <w:rFonts w:cs="Times New Roman"/>
        </w:rPr>
        <w:t>Ćurlin</w:t>
      </w:r>
      <w:proofErr w:type="spellEnd"/>
      <w:r w:rsidRPr="002A55CC">
        <w:rPr>
          <w:rFonts w:cs="Times New Roman"/>
        </w:rPr>
        <w:t xml:space="preserve">, interview by author, 25 May 2018. Yet, </w:t>
      </w:r>
      <w:r>
        <w:rPr>
          <w:rFonts w:cs="Times New Roman"/>
        </w:rPr>
        <w:t>all three</w:t>
      </w:r>
      <w:r w:rsidRPr="002A55CC">
        <w:rPr>
          <w:rFonts w:cs="Times New Roman"/>
        </w:rPr>
        <w:t xml:space="preserve"> have been of constitutive importance to the independent cultural scene. They have an extensive publishing record and a concern for the education of a younger generation of artists</w:t>
      </w:r>
      <w:r>
        <w:rPr>
          <w:rFonts w:cs="Times New Roman"/>
        </w:rPr>
        <w:t xml:space="preserve"> </w:t>
      </w:r>
      <w:r w:rsidRPr="002A55CC">
        <w:rPr>
          <w:rFonts w:cs="Times New Roman"/>
        </w:rPr>
        <w:t>in common. Since 2016, BLOK has been organi</w:t>
      </w:r>
      <w:r>
        <w:rPr>
          <w:rFonts w:cs="Times New Roman"/>
        </w:rPr>
        <w:t>z</w:t>
      </w:r>
      <w:r w:rsidRPr="002A55CC">
        <w:rPr>
          <w:rFonts w:cs="Times New Roman"/>
        </w:rPr>
        <w:t>ing the Political School for Artists</w:t>
      </w:r>
      <w:r w:rsidRPr="002A55CC">
        <w:rPr>
          <w:rFonts w:cs="Times New Roman"/>
          <w:i/>
        </w:rPr>
        <w:t xml:space="preserve"> </w:t>
      </w:r>
      <w:r w:rsidRPr="002A55CC">
        <w:rPr>
          <w:rFonts w:cs="Times New Roman"/>
        </w:rPr>
        <w:t>and from next year onwards WHW will run the WHW Academy</w:t>
      </w:r>
      <w:r w:rsidRPr="002A55CC">
        <w:rPr>
          <w:rFonts w:cs="Times New Roman"/>
          <w:i/>
        </w:rPr>
        <w:t>.</w:t>
      </w:r>
    </w:p>
  </w:footnote>
  <w:footnote w:id="139">
    <w:p w14:paraId="0947C33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lang w:eastAsia="en-GB"/>
        </w:rPr>
        <w:t>Kulturpunkt</w:t>
      </w:r>
      <w:proofErr w:type="spellEnd"/>
      <w:r>
        <w:rPr>
          <w:lang w:eastAsia="en-GB"/>
        </w:rPr>
        <w:t xml:space="preserve"> was the second ever independent medium to be established in Croatia (after H-Alter, which dealt with civil society and ecology). </w:t>
      </w:r>
      <w:proofErr w:type="spellStart"/>
      <w:r w:rsidRPr="002A55CC">
        <w:rPr>
          <w:rFonts w:cs="Times New Roman"/>
        </w:rPr>
        <w:t>Letinić</w:t>
      </w:r>
      <w:proofErr w:type="spellEnd"/>
      <w:r w:rsidRPr="002A55CC">
        <w:rPr>
          <w:rFonts w:cs="Times New Roman"/>
        </w:rPr>
        <w:t>, interview by author, 3 April 2018.</w:t>
      </w:r>
    </w:p>
  </w:footnote>
  <w:footnote w:id="140">
    <w:p w14:paraId="2118E9BA"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Letinić</w:t>
      </w:r>
      <w:proofErr w:type="spellEnd"/>
      <w:r w:rsidRPr="002A55CC">
        <w:rPr>
          <w:rFonts w:cs="Times New Roman"/>
        </w:rPr>
        <w:t>, interview by author, 3 April 2018.</w:t>
      </w:r>
    </w:p>
  </w:footnote>
  <w:footnote w:id="141">
    <w:p w14:paraId="53CB48C1" w14:textId="77777777" w:rsidR="00513742" w:rsidRPr="008C0844" w:rsidRDefault="00513742" w:rsidP="0060559B">
      <w:pPr>
        <w:pStyle w:val="FootnoteText"/>
        <w:spacing w:line="240" w:lineRule="auto"/>
      </w:pPr>
      <w:r>
        <w:rPr>
          <w:rStyle w:val="FootnoteReference"/>
        </w:rPr>
        <w:footnoteRef/>
      </w:r>
      <w:r>
        <w:t xml:space="preserve"> These panels are a work by </w:t>
      </w:r>
      <w:proofErr w:type="spellStart"/>
      <w:r>
        <w:t>Braco</w:t>
      </w:r>
      <w:proofErr w:type="spellEnd"/>
      <w:r>
        <w:t xml:space="preserve"> </w:t>
      </w:r>
      <w:proofErr w:type="spellStart"/>
      <w:r>
        <w:t>Dimitrijević</w:t>
      </w:r>
      <w:proofErr w:type="spellEnd"/>
      <w:r>
        <w:t xml:space="preserve">, </w:t>
      </w:r>
      <w:proofErr w:type="spellStart"/>
      <w:r>
        <w:rPr>
          <w:i/>
        </w:rPr>
        <w:t>Posthistorical</w:t>
      </w:r>
      <w:proofErr w:type="spellEnd"/>
      <w:r>
        <w:rPr>
          <w:i/>
        </w:rPr>
        <w:t xml:space="preserve"> </w:t>
      </w:r>
      <w:proofErr w:type="spellStart"/>
      <w:r>
        <w:rPr>
          <w:i/>
        </w:rPr>
        <w:t>Dyptich</w:t>
      </w:r>
      <w:proofErr w:type="spellEnd"/>
      <w:r>
        <w:rPr>
          <w:i/>
        </w:rPr>
        <w:t xml:space="preserve"> </w:t>
      </w:r>
      <w:r>
        <w:t>(2009).</w:t>
      </w:r>
    </w:p>
  </w:footnote>
  <w:footnote w:id="142">
    <w:p w14:paraId="38B2F931" w14:textId="77777777" w:rsidR="00513742" w:rsidRPr="00906C54" w:rsidRDefault="00513742" w:rsidP="0060559B">
      <w:pPr>
        <w:pStyle w:val="FootnoteText"/>
        <w:spacing w:line="240" w:lineRule="auto"/>
      </w:pPr>
      <w:r>
        <w:rPr>
          <w:rStyle w:val="FootnoteReference"/>
        </w:rPr>
        <w:footnoteRef/>
      </w:r>
      <w:r>
        <w:t xml:space="preserve"> This is </w:t>
      </w:r>
      <w:proofErr w:type="spellStart"/>
      <w:r>
        <w:rPr>
          <w:lang w:eastAsia="en-GB"/>
        </w:rPr>
        <w:t>Mirosław</w:t>
      </w:r>
      <w:proofErr w:type="spellEnd"/>
      <w:r>
        <w:rPr>
          <w:lang w:eastAsia="en-GB"/>
        </w:rPr>
        <w:t xml:space="preserve"> </w:t>
      </w:r>
      <w:proofErr w:type="spellStart"/>
      <w:r>
        <w:rPr>
          <w:lang w:eastAsia="en-GB"/>
        </w:rPr>
        <w:t>Balka’s</w:t>
      </w:r>
      <w:proofErr w:type="spellEnd"/>
      <w:r>
        <w:rPr>
          <w:lang w:eastAsia="en-GB"/>
        </w:rPr>
        <w:t xml:space="preserve"> </w:t>
      </w:r>
      <w:r>
        <w:rPr>
          <w:i/>
          <w:lang w:eastAsia="en-GB"/>
        </w:rPr>
        <w:t xml:space="preserve">Eyes of Purification </w:t>
      </w:r>
      <w:r>
        <w:rPr>
          <w:lang w:eastAsia="en-GB"/>
        </w:rPr>
        <w:t>(2009).</w:t>
      </w:r>
    </w:p>
  </w:footnote>
  <w:footnote w:id="143">
    <w:p w14:paraId="450EA7EA" w14:textId="77777777" w:rsidR="00513742" w:rsidRPr="00130A3B" w:rsidRDefault="00513742" w:rsidP="0060559B">
      <w:pPr>
        <w:pStyle w:val="FootnoteText"/>
        <w:spacing w:line="240" w:lineRule="auto"/>
      </w:pPr>
      <w:r>
        <w:rPr>
          <w:rStyle w:val="FootnoteReference"/>
        </w:rPr>
        <w:footnoteRef/>
      </w:r>
      <w:r>
        <w:t xml:space="preserve"> This is Carsten </w:t>
      </w:r>
      <w:proofErr w:type="spellStart"/>
      <w:r>
        <w:t>Höller</w:t>
      </w:r>
      <w:proofErr w:type="spellEnd"/>
      <w:r>
        <w:t xml:space="preserve">, </w:t>
      </w:r>
      <w:r>
        <w:rPr>
          <w:i/>
        </w:rPr>
        <w:t xml:space="preserve">Double Slide </w:t>
      </w:r>
      <w:r>
        <w:t>(2009).</w:t>
      </w:r>
    </w:p>
  </w:footnote>
  <w:footnote w:id="144">
    <w:p w14:paraId="5E4C910D" w14:textId="32257362" w:rsidR="00513742" w:rsidRDefault="00513742" w:rsidP="0060559B">
      <w:pPr>
        <w:pStyle w:val="FootnoteText"/>
        <w:spacing w:line="240" w:lineRule="auto"/>
      </w:pPr>
      <w:r>
        <w:rPr>
          <w:rStyle w:val="FootnoteReference"/>
        </w:rPr>
        <w:footnoteRef/>
      </w:r>
      <w:r>
        <w:t xml:space="preserve"> The Croatian architect Igor </w:t>
      </w:r>
      <w:proofErr w:type="spellStart"/>
      <w:r>
        <w:t>Franić</w:t>
      </w:r>
      <w:proofErr w:type="spellEnd"/>
      <w:r>
        <w:t xml:space="preserve"> designed the new building of the MSU after winning an international competition. It is unclear whether </w:t>
      </w:r>
      <w:proofErr w:type="spellStart"/>
      <w:r>
        <w:t>Franić’s</w:t>
      </w:r>
      <w:proofErr w:type="spellEnd"/>
      <w:r>
        <w:t xml:space="preserve"> Croatian nationality was of import in the selection process.</w:t>
      </w:r>
    </w:p>
  </w:footnote>
  <w:footnote w:id="145">
    <w:p w14:paraId="3A657FC8" w14:textId="77777777" w:rsidR="00513742" w:rsidRDefault="00513742" w:rsidP="0060559B">
      <w:pPr>
        <w:pStyle w:val="FootnoteText"/>
        <w:spacing w:line="240" w:lineRule="auto"/>
      </w:pPr>
      <w:r>
        <w:rPr>
          <w:rStyle w:val="FootnoteReference"/>
        </w:rPr>
        <w:footnoteRef/>
      </w:r>
      <w:r>
        <w:t xml:space="preserve"> </w:t>
      </w:r>
      <w:proofErr w:type="spellStart"/>
      <w:r>
        <w:t>Ćurlin</w:t>
      </w:r>
      <w:proofErr w:type="spellEnd"/>
      <w:r>
        <w:t>, interview by author, 25 May 2018.</w:t>
      </w:r>
    </w:p>
  </w:footnote>
  <w:footnote w:id="146">
    <w:p w14:paraId="62E3F040"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r>
        <w:rPr>
          <w:rFonts w:cs="Times New Roman"/>
        </w:rPr>
        <w:t>.</w:t>
      </w:r>
    </w:p>
  </w:footnote>
  <w:footnote w:id="147">
    <w:p w14:paraId="5D84A3D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p>
  </w:footnote>
  <w:footnote w:id="148">
    <w:p w14:paraId="448F1C3E"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p>
  </w:footnote>
  <w:footnote w:id="149">
    <w:p w14:paraId="413B50E3" w14:textId="45E5D011"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In her </w:t>
      </w:r>
      <w:r>
        <w:rPr>
          <w:rFonts w:cs="Times New Roman"/>
        </w:rPr>
        <w:t xml:space="preserve">2012 </w:t>
      </w:r>
      <w:r w:rsidRPr="002A55CC">
        <w:rPr>
          <w:rFonts w:cs="Times New Roman"/>
        </w:rPr>
        <w:t xml:space="preserve">PhD, </w:t>
      </w:r>
      <w:proofErr w:type="spellStart"/>
      <w:r w:rsidRPr="002A55CC">
        <w:rPr>
          <w:rFonts w:cs="Times New Roman"/>
        </w:rPr>
        <w:t>Dea</w:t>
      </w:r>
      <w:proofErr w:type="spellEnd"/>
      <w:r w:rsidRPr="002A55CC">
        <w:rPr>
          <w:rFonts w:cs="Times New Roman"/>
        </w:rPr>
        <w:t xml:space="preserve"> </w:t>
      </w:r>
      <w:proofErr w:type="spellStart"/>
      <w:r w:rsidRPr="002A55CC">
        <w:rPr>
          <w:rFonts w:cs="Times New Roman"/>
        </w:rPr>
        <w:t>Vidović</w:t>
      </w:r>
      <w:proofErr w:type="spellEnd"/>
      <w:r w:rsidRPr="002A55CC">
        <w:rPr>
          <w:rFonts w:cs="Times New Roman"/>
        </w:rPr>
        <w:t xml:space="preserve"> </w:t>
      </w:r>
      <w:r>
        <w:rPr>
          <w:rFonts w:cs="Times New Roman"/>
        </w:rPr>
        <w:t>wrote about</w:t>
      </w:r>
      <w:r w:rsidRPr="002A55CC">
        <w:rPr>
          <w:rFonts w:cs="Times New Roman"/>
        </w:rPr>
        <w:t xml:space="preserve"> the non-institutional or independent cultural field in Zagreb between 1990 and 2010 from</w:t>
      </w:r>
      <w:r>
        <w:rPr>
          <w:rFonts w:cs="Times New Roman"/>
        </w:rPr>
        <w:t xml:space="preserve"> a </w:t>
      </w:r>
      <w:r w:rsidRPr="002A55CC">
        <w:rPr>
          <w:rFonts w:cs="Times New Roman"/>
        </w:rPr>
        <w:t>Cultural Studies</w:t>
      </w:r>
      <w:r>
        <w:rPr>
          <w:rFonts w:cs="Times New Roman"/>
        </w:rPr>
        <w:t xml:space="preserve"> perspective</w:t>
      </w:r>
      <w:r w:rsidRPr="002A55CC">
        <w:rPr>
          <w:rFonts w:cs="Times New Roman"/>
        </w:rPr>
        <w:t xml:space="preserve"> </w:t>
      </w:r>
      <w:r>
        <w:rPr>
          <w:rFonts w:cs="Times New Roman"/>
        </w:rPr>
        <w:t xml:space="preserve">– </w:t>
      </w:r>
      <w:r w:rsidRPr="002A55CC">
        <w:rPr>
          <w:rFonts w:cs="Times New Roman"/>
        </w:rPr>
        <w:t xml:space="preserve">as practiced in Zagreb by </w:t>
      </w:r>
      <w:r>
        <w:rPr>
          <w:rFonts w:cs="Times New Roman"/>
        </w:rPr>
        <w:t>academics</w:t>
      </w:r>
      <w:r w:rsidRPr="002A55CC">
        <w:rPr>
          <w:rFonts w:cs="Times New Roman"/>
        </w:rPr>
        <w:t xml:space="preserve"> such as Andrea </w:t>
      </w:r>
      <w:proofErr w:type="spellStart"/>
      <w:r w:rsidRPr="002A55CC">
        <w:rPr>
          <w:rFonts w:cs="Times New Roman"/>
        </w:rPr>
        <w:t>Zlatar</w:t>
      </w:r>
      <w:proofErr w:type="spellEnd"/>
      <w:r w:rsidRPr="002A55CC">
        <w:rPr>
          <w:rFonts w:cs="Times New Roman"/>
        </w:rPr>
        <w:t xml:space="preserve">. </w:t>
      </w:r>
      <w:proofErr w:type="spellStart"/>
      <w:r w:rsidRPr="002A55CC">
        <w:rPr>
          <w:rFonts w:cs="Times New Roman"/>
        </w:rPr>
        <w:t>Vidović</w:t>
      </w:r>
      <w:proofErr w:type="spellEnd"/>
      <w:r w:rsidRPr="002A55CC">
        <w:rPr>
          <w:rFonts w:cs="Times New Roman"/>
        </w:rPr>
        <w:t xml:space="preserve"> found the term ‘independent culture’ of very limited use value for critical analysis: ‘If you use this kind of term, basically, you cover the whole area: private and civil sector, profit as well as non-profit’, including, for instance ‘for-profit, private companies, in the audio-visual sector.’ Instead, </w:t>
      </w:r>
      <w:proofErr w:type="spellStart"/>
      <w:r w:rsidRPr="002A55CC">
        <w:rPr>
          <w:rFonts w:cs="Times New Roman"/>
        </w:rPr>
        <w:t>Vidović</w:t>
      </w:r>
      <w:proofErr w:type="spellEnd"/>
      <w:r w:rsidRPr="002A55CC">
        <w:rPr>
          <w:rFonts w:cs="Times New Roman"/>
        </w:rPr>
        <w:t xml:space="preserve"> used the term ‘emerging cultures’, as developed by Raymond Williams in </w:t>
      </w:r>
      <w:r w:rsidRPr="002A55CC">
        <w:rPr>
          <w:rFonts w:cs="Times New Roman"/>
          <w:i/>
        </w:rPr>
        <w:t xml:space="preserve">Marxism and Literature </w:t>
      </w:r>
      <w:r w:rsidRPr="002A55CC">
        <w:rPr>
          <w:rFonts w:cs="Times New Roman"/>
        </w:rPr>
        <w:t xml:space="preserve">(1977), which differentiates between dominant, emerging, and residual cultures. Thus, like ‘non-institutional’, ‘independent’, and ‘alternative’, the definition of ‘emergent cultures’ hinges on a dichotomy that demarcates it from the mainstream culture. Yet, emerging culture is a more strictly demarcated notion than independent culture. ‘I was interested only in the part of the independent cultural scene which started with the advocacy process, fighting for changing their position in the whole cultural system. I found the term of emerging culture very useful to explain my basic interest.’ </w:t>
      </w:r>
      <w:proofErr w:type="spellStart"/>
      <w:r w:rsidRPr="002A55CC">
        <w:rPr>
          <w:rFonts w:cs="Times New Roman"/>
        </w:rPr>
        <w:t>Vidović</w:t>
      </w:r>
      <w:proofErr w:type="spellEnd"/>
      <w:r w:rsidRPr="002A55CC">
        <w:rPr>
          <w:rFonts w:cs="Times New Roman"/>
        </w:rPr>
        <w:t xml:space="preserve">, interview by author, 9 April 2018. </w:t>
      </w:r>
      <w:proofErr w:type="spellStart"/>
      <w:r w:rsidRPr="002A55CC">
        <w:rPr>
          <w:rFonts w:cs="Times New Roman"/>
        </w:rPr>
        <w:t>Dea</w:t>
      </w:r>
      <w:proofErr w:type="spellEnd"/>
      <w:r w:rsidRPr="002A55CC">
        <w:rPr>
          <w:rFonts w:cs="Times New Roman"/>
        </w:rPr>
        <w:t xml:space="preserve"> </w:t>
      </w:r>
      <w:proofErr w:type="spellStart"/>
      <w:r w:rsidRPr="002A55CC">
        <w:rPr>
          <w:rFonts w:cs="Times New Roman"/>
        </w:rPr>
        <w:t>Vidović</w:t>
      </w:r>
      <w:proofErr w:type="spellEnd"/>
      <w:r w:rsidRPr="002A55CC">
        <w:rPr>
          <w:rFonts w:cs="Times New Roman"/>
        </w:rPr>
        <w:t>, ‘Summary: The Development of Emerging Cultures in the City of Zagreb (1990-2010),’ unpublished PhD-Thesis.</w:t>
      </w:r>
    </w:p>
  </w:footnote>
  <w:footnote w:id="150">
    <w:p w14:paraId="1B9AF08E"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Dea</w:t>
      </w:r>
      <w:proofErr w:type="spellEnd"/>
      <w:r w:rsidRPr="002A55CC">
        <w:rPr>
          <w:rFonts w:cs="Times New Roman"/>
        </w:rPr>
        <w:t xml:space="preserve"> </w:t>
      </w:r>
      <w:proofErr w:type="spellStart"/>
      <w:r w:rsidRPr="002A55CC">
        <w:rPr>
          <w:rFonts w:cs="Times New Roman"/>
        </w:rPr>
        <w:t>Vidović</w:t>
      </w:r>
      <w:proofErr w:type="spellEnd"/>
      <w:r w:rsidRPr="002A55CC">
        <w:rPr>
          <w:rFonts w:cs="Times New Roman"/>
        </w:rPr>
        <w:t>, ‘Summary.’</w:t>
      </w:r>
    </w:p>
  </w:footnote>
  <w:footnote w:id="151">
    <w:p w14:paraId="220B342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Kiril</w:t>
      </w:r>
      <w:proofErr w:type="spellEnd"/>
      <w:r w:rsidRPr="002A55CC">
        <w:rPr>
          <w:rFonts w:cs="Times New Roman"/>
        </w:rPr>
        <w:t xml:space="preserve"> </w:t>
      </w:r>
      <w:proofErr w:type="spellStart"/>
      <w:r w:rsidRPr="002A55CC">
        <w:rPr>
          <w:rFonts w:cs="Times New Roman"/>
        </w:rPr>
        <w:t>Stalinov</w:t>
      </w:r>
      <w:proofErr w:type="spellEnd"/>
      <w:r w:rsidRPr="002A55CC">
        <w:rPr>
          <w:rFonts w:cs="Times New Roman"/>
        </w:rPr>
        <w:t xml:space="preserve">, ‘Taking Stock of Post-Socialist Urban Development: A Recapitulation,’ in </w:t>
      </w:r>
      <w:r w:rsidRPr="002A55CC">
        <w:rPr>
          <w:rFonts w:cs="Times New Roman"/>
          <w:i/>
        </w:rPr>
        <w:t xml:space="preserve">The Post-Socialist City, </w:t>
      </w:r>
      <w:proofErr w:type="spellStart"/>
      <w:r w:rsidRPr="002A55CC">
        <w:rPr>
          <w:rFonts w:cs="Times New Roman"/>
        </w:rPr>
        <w:t>Kiril</w:t>
      </w:r>
      <w:proofErr w:type="spellEnd"/>
      <w:r w:rsidRPr="002A55CC">
        <w:rPr>
          <w:rFonts w:cs="Times New Roman"/>
        </w:rPr>
        <w:t xml:space="preserve"> </w:t>
      </w:r>
      <w:proofErr w:type="spellStart"/>
      <w:r w:rsidRPr="002A55CC">
        <w:rPr>
          <w:rFonts w:cs="Times New Roman"/>
        </w:rPr>
        <w:t>Stalinov</w:t>
      </w:r>
      <w:proofErr w:type="spellEnd"/>
      <w:r w:rsidRPr="002A55CC">
        <w:rPr>
          <w:rFonts w:cs="Times New Roman"/>
        </w:rPr>
        <w:t>, ed. (Dordrecht: Springer, 2007), 7.</w:t>
      </w:r>
    </w:p>
  </w:footnote>
  <w:footnote w:id="152">
    <w:p w14:paraId="22DBA6D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‘The Right to the City: Zagreb’s Spatial Politics, recorded with Iva </w:t>
      </w:r>
      <w:proofErr w:type="spellStart"/>
      <w:r w:rsidRPr="002A55CC">
        <w:rPr>
          <w:rFonts w:cs="Times New Roman"/>
        </w:rPr>
        <w:t>Marčetić</w:t>
      </w:r>
      <w:proofErr w:type="spellEnd"/>
      <w:r w:rsidRPr="002A55CC">
        <w:rPr>
          <w:rFonts w:cs="Times New Roman"/>
        </w:rPr>
        <w:t xml:space="preserve"> in Zagreb,’ </w:t>
      </w:r>
      <w:r w:rsidRPr="002A55CC">
        <w:rPr>
          <w:rFonts w:cs="Times New Roman"/>
          <w:i/>
          <w:iCs/>
        </w:rPr>
        <w:t>The Funambulist Podcast,</w:t>
      </w:r>
      <w:r w:rsidRPr="002A55CC">
        <w:rPr>
          <w:rFonts w:cs="Times New Roman"/>
        </w:rPr>
        <w:t xml:space="preserve"> 1 October 2015, </w:t>
      </w:r>
      <w:hyperlink r:id="rId29" w:history="1">
        <w:r w:rsidRPr="002A55CC">
          <w:rPr>
            <w:rStyle w:val="Hyperlink"/>
            <w:rFonts w:cs="Times New Roman"/>
          </w:rPr>
          <w:t>https://thefunambulist.net/podcast/iva-marcetic-the-right-to-the-city-zagrebs-spatial-politics</w:t>
        </w:r>
      </w:hyperlink>
      <w:r w:rsidRPr="002A55CC">
        <w:rPr>
          <w:rFonts w:cs="Times New Roman"/>
        </w:rPr>
        <w:t>. </w:t>
      </w:r>
    </w:p>
  </w:footnote>
  <w:footnote w:id="153">
    <w:p w14:paraId="5F9C393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‘The Right to the City</w:t>
      </w:r>
      <w:r>
        <w:rPr>
          <w:rFonts w:cs="Times New Roman"/>
        </w:rPr>
        <w:t>.’</w:t>
      </w:r>
    </w:p>
  </w:footnote>
  <w:footnote w:id="154">
    <w:p w14:paraId="074B7B73"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Branko</w:t>
      </w:r>
      <w:proofErr w:type="spellEnd"/>
      <w:r w:rsidRPr="002A55CC">
        <w:rPr>
          <w:rFonts w:cs="Times New Roman"/>
        </w:rPr>
        <w:t xml:space="preserve"> </w:t>
      </w:r>
      <w:proofErr w:type="spellStart"/>
      <w:r w:rsidRPr="002A55CC">
        <w:rPr>
          <w:rFonts w:cs="Times New Roman"/>
        </w:rPr>
        <w:t>Cavrić</w:t>
      </w:r>
      <w:proofErr w:type="spellEnd"/>
      <w:r w:rsidRPr="002A55CC">
        <w:rPr>
          <w:rFonts w:cs="Times New Roman"/>
        </w:rPr>
        <w:t xml:space="preserve"> and </w:t>
      </w:r>
      <w:proofErr w:type="spellStart"/>
      <w:r w:rsidRPr="002A55CC">
        <w:rPr>
          <w:rFonts w:cs="Times New Roman"/>
        </w:rPr>
        <w:t>Zorica</w:t>
      </w:r>
      <w:proofErr w:type="spellEnd"/>
      <w:r w:rsidRPr="002A55CC">
        <w:rPr>
          <w:rFonts w:cs="Times New Roman"/>
        </w:rPr>
        <w:t xml:space="preserve"> </w:t>
      </w:r>
      <w:proofErr w:type="spellStart"/>
      <w:r w:rsidRPr="002A55CC">
        <w:rPr>
          <w:rFonts w:cs="Times New Roman"/>
        </w:rPr>
        <w:t>Nedović-Budić</w:t>
      </w:r>
      <w:proofErr w:type="spellEnd"/>
      <w:r w:rsidRPr="002A55CC">
        <w:rPr>
          <w:rFonts w:cs="Times New Roman"/>
        </w:rPr>
        <w:t xml:space="preserve">, ‘Urban Development, Legislation, and Planning in Post-Socialist Zagreb,’ in </w:t>
      </w:r>
      <w:r w:rsidRPr="002A55CC">
        <w:rPr>
          <w:rFonts w:cs="Times New Roman"/>
          <w:i/>
        </w:rPr>
        <w:t xml:space="preserve">The Post-Socialist City, </w:t>
      </w:r>
      <w:proofErr w:type="spellStart"/>
      <w:r w:rsidRPr="002A55CC">
        <w:rPr>
          <w:rFonts w:cs="Times New Roman"/>
        </w:rPr>
        <w:t>Kiril</w:t>
      </w:r>
      <w:proofErr w:type="spellEnd"/>
      <w:r w:rsidRPr="002A55CC">
        <w:rPr>
          <w:rFonts w:cs="Times New Roman"/>
        </w:rPr>
        <w:t xml:space="preserve"> </w:t>
      </w:r>
      <w:proofErr w:type="spellStart"/>
      <w:r w:rsidRPr="002A55CC">
        <w:rPr>
          <w:rFonts w:cs="Times New Roman"/>
        </w:rPr>
        <w:t>Stalinov</w:t>
      </w:r>
      <w:proofErr w:type="spellEnd"/>
      <w:r w:rsidRPr="002A55CC">
        <w:rPr>
          <w:rFonts w:cs="Times New Roman"/>
        </w:rPr>
        <w:t>, ed. (Dordrecht: Springer, 2007), 391.</w:t>
      </w:r>
    </w:p>
  </w:footnote>
  <w:footnote w:id="155">
    <w:p w14:paraId="75CBB268" w14:textId="77777777" w:rsidR="00513742" w:rsidRDefault="00513742" w:rsidP="0060559B">
      <w:pPr>
        <w:pStyle w:val="FootnoteText"/>
        <w:spacing w:line="240" w:lineRule="auto"/>
      </w:pPr>
      <w:r>
        <w:rPr>
          <w:rStyle w:val="FootnoteReference"/>
        </w:rPr>
        <w:footnoteRef/>
      </w:r>
      <w:r>
        <w:t xml:space="preserve"> </w:t>
      </w:r>
      <w:r w:rsidRPr="002A55CC">
        <w:rPr>
          <w:rFonts w:cs="Times New Roman"/>
        </w:rPr>
        <w:t>Medak, interview by author, 29 March 2018.</w:t>
      </w:r>
    </w:p>
  </w:footnote>
  <w:footnote w:id="156">
    <w:p w14:paraId="22883280" w14:textId="77777777" w:rsidR="00513742" w:rsidRDefault="00513742" w:rsidP="0060559B">
      <w:pPr>
        <w:pStyle w:val="FootnoteText"/>
        <w:spacing w:line="240" w:lineRule="auto"/>
      </w:pPr>
      <w:r>
        <w:rPr>
          <w:rStyle w:val="FootnoteReference"/>
        </w:rPr>
        <w:footnoteRef/>
      </w:r>
      <w:r>
        <w:t xml:space="preserve"> </w:t>
      </w:r>
      <w:proofErr w:type="spellStart"/>
      <w:r>
        <w:rPr>
          <w:rFonts w:cs="Times New Roman"/>
        </w:rPr>
        <w:t>Kutleša</w:t>
      </w:r>
      <w:proofErr w:type="spellEnd"/>
      <w:r>
        <w:rPr>
          <w:rFonts w:cs="Times New Roman"/>
        </w:rPr>
        <w:t xml:space="preserve"> and </w:t>
      </w:r>
      <w:proofErr w:type="spellStart"/>
      <w:r>
        <w:rPr>
          <w:rFonts w:cs="Times New Roman"/>
        </w:rPr>
        <w:t>Hanaček</w:t>
      </w:r>
      <w:proofErr w:type="spellEnd"/>
      <w:r>
        <w:rPr>
          <w:rFonts w:cs="Times New Roman"/>
        </w:rPr>
        <w:t>, interview by author, 11 May 2018.</w:t>
      </w:r>
    </w:p>
  </w:footnote>
  <w:footnote w:id="157">
    <w:p w14:paraId="5E060F9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p>
  </w:footnote>
  <w:footnote w:id="158">
    <w:p w14:paraId="29904149" w14:textId="77777777" w:rsidR="00513742" w:rsidRDefault="00513742" w:rsidP="0060559B">
      <w:pPr>
        <w:pStyle w:val="FootnoteText"/>
        <w:spacing w:line="240" w:lineRule="auto"/>
      </w:pPr>
      <w:r>
        <w:rPr>
          <w:rStyle w:val="FootnoteReference"/>
        </w:rPr>
        <w:footnoteRef/>
      </w:r>
      <w:r>
        <w:t xml:space="preserve"> </w:t>
      </w:r>
      <w:proofErr w:type="spellStart"/>
      <w:r>
        <w:rPr>
          <w:rFonts w:cstheme="minorHAnsi"/>
          <w:color w:val="000000"/>
        </w:rPr>
        <w:t>Petar</w:t>
      </w:r>
      <w:proofErr w:type="spellEnd"/>
      <w:r>
        <w:rPr>
          <w:rFonts w:cstheme="minorHAnsi"/>
          <w:color w:val="000000"/>
        </w:rPr>
        <w:t xml:space="preserve"> Milat explained that the people around MAMA, who had started the activist discussion on the commons in the early 2000’s in the context of philosophy, digital media and publishing, started recognizing urban development as a topic to be considered within the commons discourse. Milat, interview by author, 8 March 2018.</w:t>
      </w:r>
    </w:p>
  </w:footnote>
  <w:footnote w:id="159">
    <w:p w14:paraId="1E2560EB" w14:textId="77777777" w:rsidR="00513742" w:rsidRDefault="00513742" w:rsidP="0060559B">
      <w:pPr>
        <w:pStyle w:val="FootnoteText"/>
        <w:spacing w:line="240" w:lineRule="auto"/>
      </w:pPr>
      <w:r>
        <w:rPr>
          <w:rStyle w:val="FootnoteReference"/>
        </w:rPr>
        <w:footnoteRef/>
      </w:r>
      <w:r>
        <w:t xml:space="preserve"> Tomislav </w:t>
      </w:r>
      <w:proofErr w:type="spellStart"/>
      <w:r>
        <w:t>Tomašević</w:t>
      </w:r>
      <w:proofErr w:type="spellEnd"/>
      <w:r>
        <w:t>, interview by author, audio-recorded interview, Institute of Political Ecology, 9 May 2018.</w:t>
      </w:r>
    </w:p>
  </w:footnote>
  <w:footnote w:id="160">
    <w:p w14:paraId="1B03D138" w14:textId="77777777" w:rsidR="00513742" w:rsidRPr="00A214CF"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Pr>
          <w:rFonts w:cs="Times New Roman"/>
        </w:rPr>
        <w:t xml:space="preserve">One of the major achievements of Right to the City was the implementation of a citizen’s petition for a referendum aimed at preventing the long-term private concession of the national highway network in Croatia. </w:t>
      </w:r>
      <w:r w:rsidRPr="002A55CC">
        <w:rPr>
          <w:rFonts w:cs="Times New Roman"/>
        </w:rPr>
        <w:t>For a chronological overview of Right to the City’s activities, see ‘</w:t>
      </w:r>
      <w:proofErr w:type="spellStart"/>
      <w:r w:rsidRPr="002A55CC">
        <w:rPr>
          <w:rFonts w:cs="Times New Roman"/>
        </w:rPr>
        <w:t>Pravo</w:t>
      </w:r>
      <w:proofErr w:type="spellEnd"/>
      <w:r w:rsidRPr="002A55CC">
        <w:rPr>
          <w:rFonts w:cs="Times New Roman"/>
        </w:rPr>
        <w:t xml:space="preserve"> </w:t>
      </w:r>
      <w:proofErr w:type="spellStart"/>
      <w:r w:rsidRPr="002A55CC">
        <w:rPr>
          <w:rFonts w:cs="Times New Roman"/>
        </w:rPr>
        <w:t>na</w:t>
      </w:r>
      <w:proofErr w:type="spellEnd"/>
      <w:r w:rsidRPr="002A55CC">
        <w:rPr>
          <w:rFonts w:cs="Times New Roman"/>
        </w:rPr>
        <w:t xml:space="preserve"> grad: </w:t>
      </w:r>
      <w:proofErr w:type="spellStart"/>
      <w:r w:rsidRPr="002A55CC">
        <w:rPr>
          <w:rFonts w:cs="Times New Roman"/>
        </w:rPr>
        <w:t>arhiva</w:t>
      </w:r>
      <w:proofErr w:type="spellEnd"/>
      <w:r w:rsidRPr="002A55CC">
        <w:rPr>
          <w:rFonts w:cs="Times New Roman"/>
        </w:rPr>
        <w:t xml:space="preserve">,’ </w:t>
      </w:r>
      <w:hyperlink r:id="rId30" w:history="1">
        <w:r w:rsidRPr="005C48A1">
          <w:rPr>
            <w:rStyle w:val="Hyperlink"/>
            <w:rFonts w:cs="Times New Roman"/>
          </w:rPr>
          <w:t>http://timeline.pravonagrad.org/</w:t>
        </w:r>
      </w:hyperlink>
      <w:r w:rsidRPr="002A55CC">
        <w:rPr>
          <w:rFonts w:cs="Times New Roman"/>
        </w:rPr>
        <w:t>, accessed 25 June 2018</w:t>
      </w:r>
      <w:r>
        <w:rPr>
          <w:rFonts w:cs="Times New Roman"/>
        </w:rPr>
        <w:t xml:space="preserve">, or Danijela </w:t>
      </w:r>
      <w:proofErr w:type="spellStart"/>
      <w:r>
        <w:rPr>
          <w:rFonts w:cs="Times New Roman"/>
        </w:rPr>
        <w:t>Dolenec</w:t>
      </w:r>
      <w:proofErr w:type="spellEnd"/>
      <w:r>
        <w:rPr>
          <w:rFonts w:cs="Times New Roman"/>
        </w:rPr>
        <w:t xml:space="preserve">, Karin </w:t>
      </w:r>
      <w:proofErr w:type="spellStart"/>
      <w:r>
        <w:rPr>
          <w:rFonts w:cs="Times New Roman"/>
        </w:rPr>
        <w:t>Doolan</w:t>
      </w:r>
      <w:proofErr w:type="spellEnd"/>
      <w:r>
        <w:rPr>
          <w:rFonts w:cs="Times New Roman"/>
        </w:rPr>
        <w:t xml:space="preserve">, Tomislav </w:t>
      </w:r>
      <w:proofErr w:type="spellStart"/>
      <w:r>
        <w:rPr>
          <w:rFonts w:cs="Times New Roman"/>
        </w:rPr>
        <w:t>Tomašević</w:t>
      </w:r>
      <w:proofErr w:type="spellEnd"/>
      <w:r>
        <w:rPr>
          <w:rFonts w:cs="Times New Roman"/>
        </w:rPr>
        <w:t xml:space="preserve">, ‘Contesting Neoliberal Urbanism on the European Semi-periphery: The Right to the City Movement in Croatia, </w:t>
      </w:r>
      <w:r>
        <w:rPr>
          <w:rFonts w:cs="Times New Roman"/>
          <w:i/>
        </w:rPr>
        <w:t xml:space="preserve">Europe-Asia Studies, </w:t>
      </w:r>
      <w:r>
        <w:rPr>
          <w:rFonts w:cs="Times New Roman"/>
        </w:rPr>
        <w:t>vol. 69, no. 9 (November 2017), 1401-1429.</w:t>
      </w:r>
    </w:p>
  </w:footnote>
  <w:footnote w:id="161">
    <w:p w14:paraId="7C7E0D82"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rPr>
        <w:t>, 10.</w:t>
      </w:r>
    </w:p>
  </w:footnote>
  <w:footnote w:id="162">
    <w:p w14:paraId="0AD92EF6" w14:textId="77777777" w:rsidR="00513742" w:rsidRPr="002D5CCE" w:rsidRDefault="00513742" w:rsidP="0060559B">
      <w:pPr>
        <w:pStyle w:val="FootnoteText"/>
        <w:spacing w:line="240" w:lineRule="auto"/>
      </w:pPr>
      <w:r>
        <w:rPr>
          <w:rStyle w:val="FootnoteReference"/>
        </w:rPr>
        <w:footnoteRef/>
      </w:r>
      <w:r>
        <w:t xml:space="preserve"> Julia </w:t>
      </w:r>
      <w:proofErr w:type="spellStart"/>
      <w:r>
        <w:t>Kristiva</w:t>
      </w:r>
      <w:proofErr w:type="spellEnd"/>
      <w:r>
        <w:t xml:space="preserve"> unpacks the concept of entrepreneurial freedom and its Kantian roots in Julia Kristeva, </w:t>
      </w:r>
      <w:r>
        <w:rPr>
          <w:i/>
        </w:rPr>
        <w:t xml:space="preserve">Hatred and Forgiveness, </w:t>
      </w:r>
      <w:r>
        <w:t>Jeanine Herman, trans. (New York: Columbia UP, 2010).</w:t>
      </w:r>
    </w:p>
  </w:footnote>
  <w:footnote w:id="163">
    <w:p w14:paraId="48EB5B39"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Višnić</w:t>
      </w:r>
      <w:proofErr w:type="spellEnd"/>
      <w:r w:rsidRPr="002A55CC">
        <w:rPr>
          <w:rFonts w:cs="Times New Roman"/>
        </w:rPr>
        <w:t xml:space="preserve">, </w:t>
      </w:r>
      <w:r w:rsidRPr="002A55CC">
        <w:rPr>
          <w:rFonts w:cs="Times New Roman"/>
          <w:i/>
        </w:rPr>
        <w:t xml:space="preserve">A Bottom-Up Approach to Cultural </w:t>
      </w:r>
      <w:proofErr w:type="gramStart"/>
      <w:r w:rsidRPr="002A55CC">
        <w:rPr>
          <w:rFonts w:cs="Times New Roman"/>
          <w:i/>
        </w:rPr>
        <w:t>Policy-Making</w:t>
      </w:r>
      <w:proofErr w:type="gramEnd"/>
      <w:r w:rsidRPr="002A55CC">
        <w:rPr>
          <w:rFonts w:cs="Times New Roman"/>
        </w:rPr>
        <w:t xml:space="preserve">, </w:t>
      </w:r>
      <w:r>
        <w:rPr>
          <w:rFonts w:cs="Times New Roman"/>
        </w:rPr>
        <w:t>9.</w:t>
      </w:r>
    </w:p>
  </w:footnote>
  <w:footnote w:id="164">
    <w:p w14:paraId="08177AF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165">
    <w:p w14:paraId="07D526BB" w14:textId="195328A5"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One of </w:t>
      </w:r>
      <w:proofErr w:type="spellStart"/>
      <w:r w:rsidRPr="002A55CC">
        <w:rPr>
          <w:rFonts w:cs="Times New Roman"/>
        </w:rPr>
        <w:t>Kultura</w:t>
      </w:r>
      <w:proofErr w:type="spellEnd"/>
      <w:r w:rsidRPr="002A55CC">
        <w:rPr>
          <w:rFonts w:cs="Times New Roman"/>
        </w:rPr>
        <w:t xml:space="preserve"> Nova’s mission statements is that it promotes ‘positive social change’, which was defined by </w:t>
      </w:r>
      <w:proofErr w:type="spellStart"/>
      <w:r w:rsidRPr="002A55CC">
        <w:rPr>
          <w:rFonts w:cs="Times New Roman"/>
        </w:rPr>
        <w:t>Dea</w:t>
      </w:r>
      <w:proofErr w:type="spellEnd"/>
      <w:r w:rsidRPr="002A55CC">
        <w:rPr>
          <w:rFonts w:cs="Times New Roman"/>
        </w:rPr>
        <w:t xml:space="preserve"> </w:t>
      </w:r>
      <w:proofErr w:type="spellStart"/>
      <w:r w:rsidRPr="002A55CC">
        <w:rPr>
          <w:rFonts w:cs="Times New Roman"/>
        </w:rPr>
        <w:t>Vidović</w:t>
      </w:r>
      <w:proofErr w:type="spellEnd"/>
      <w:r w:rsidRPr="002A55CC">
        <w:rPr>
          <w:rFonts w:cs="Times New Roman"/>
        </w:rPr>
        <w:t xml:space="preserve"> as follows: ‘Positive social change could be different things in different times, in different political systems, different geographical areas, different countries, and so on. But, basically, it should be inclusive, open, equal, this kind of values. They make positive changes.’ This concept is, to </w:t>
      </w:r>
      <w:proofErr w:type="spellStart"/>
      <w:r w:rsidRPr="002A55CC">
        <w:rPr>
          <w:rFonts w:cs="Times New Roman"/>
        </w:rPr>
        <w:t>Vidović</w:t>
      </w:r>
      <w:proofErr w:type="spellEnd"/>
      <w:r w:rsidRPr="002A55CC">
        <w:rPr>
          <w:rFonts w:cs="Times New Roman"/>
        </w:rPr>
        <w:t xml:space="preserve">, connected to contemporary culture, which is defined by </w:t>
      </w:r>
      <w:proofErr w:type="spellStart"/>
      <w:r w:rsidRPr="002A55CC">
        <w:rPr>
          <w:rFonts w:cs="Times New Roman"/>
        </w:rPr>
        <w:t>Kultura</w:t>
      </w:r>
      <w:proofErr w:type="spellEnd"/>
      <w:r w:rsidRPr="002A55CC">
        <w:rPr>
          <w:rFonts w:cs="Times New Roman"/>
        </w:rPr>
        <w:t xml:space="preserve"> Nova as ‘everything that is happening right now, and which is actual.’ In </w:t>
      </w:r>
      <w:proofErr w:type="spellStart"/>
      <w:r w:rsidRPr="002A55CC">
        <w:rPr>
          <w:rFonts w:cs="Times New Roman"/>
        </w:rPr>
        <w:t>Kultura</w:t>
      </w:r>
      <w:proofErr w:type="spellEnd"/>
      <w:r w:rsidRPr="002A55CC">
        <w:rPr>
          <w:rFonts w:cs="Times New Roman"/>
        </w:rPr>
        <w:t xml:space="preserve"> Nova’s definition, this ‘contemporary culture’ produces ‘positive social change’ mainly in two ways: ‘Firstly, it is very experimental, the direction of artistic practices, testing new ideas, models, orientations. It could be very progressive, in the sense of experimentation and innovation. […] And the second one is social engagement.’ Importantly, one should ‘be aware that what is innovative in </w:t>
      </w:r>
      <w:proofErr w:type="spellStart"/>
      <w:r w:rsidRPr="002A55CC">
        <w:rPr>
          <w:rFonts w:cs="Times New Roman"/>
        </w:rPr>
        <w:t>Knin</w:t>
      </w:r>
      <w:proofErr w:type="spellEnd"/>
      <w:r w:rsidRPr="002A55CC">
        <w:rPr>
          <w:rFonts w:cs="Times New Roman"/>
        </w:rPr>
        <w:t xml:space="preserve">, definitely is not innovative in Zagreb.’ Thus, the discourse of social impact has entered the field of cultural policy in Croatia and was more or less equaled with living culture. Participatory governance is one of the main focuses of the advocacy in and for the independent cultures, represented by organizations such as </w:t>
      </w:r>
      <w:proofErr w:type="spellStart"/>
      <w:r w:rsidRPr="002A55CC">
        <w:rPr>
          <w:rFonts w:cs="Times New Roman"/>
        </w:rPr>
        <w:t>Clubture</w:t>
      </w:r>
      <w:proofErr w:type="spellEnd"/>
      <w:r w:rsidRPr="002A55CC">
        <w:rPr>
          <w:rFonts w:cs="Times New Roman"/>
        </w:rPr>
        <w:t xml:space="preserve"> and </w:t>
      </w:r>
      <w:proofErr w:type="spellStart"/>
      <w:r w:rsidRPr="002A55CC">
        <w:rPr>
          <w:rFonts w:cs="Times New Roman"/>
        </w:rPr>
        <w:t>Kultura</w:t>
      </w:r>
      <w:proofErr w:type="spellEnd"/>
      <w:r w:rsidRPr="002A55CC">
        <w:rPr>
          <w:rFonts w:cs="Times New Roman"/>
        </w:rPr>
        <w:t xml:space="preserve"> Nova. In 2007, </w:t>
      </w:r>
      <w:proofErr w:type="spellStart"/>
      <w:r w:rsidRPr="002A55CC">
        <w:rPr>
          <w:rFonts w:cs="Times New Roman"/>
        </w:rPr>
        <w:t>Emina</w:t>
      </w:r>
      <w:proofErr w:type="spellEnd"/>
      <w:r w:rsidRPr="002A55CC">
        <w:rPr>
          <w:rFonts w:cs="Times New Roman"/>
        </w:rPr>
        <w:t xml:space="preserve"> </w:t>
      </w:r>
      <w:proofErr w:type="spellStart"/>
      <w:r>
        <w:rPr>
          <w:rFonts w:cs="Times New Roman"/>
        </w:rPr>
        <w:t>Višnić</w:t>
      </w:r>
      <w:proofErr w:type="spellEnd"/>
      <w:r w:rsidRPr="002A55CC">
        <w:rPr>
          <w:rFonts w:cs="Times New Roman"/>
        </w:rPr>
        <w:t xml:space="preserve"> wrote about the scene, that ‘its players can be recognized as the key (and maybe only) force to continuously press for participatory cultural policies – policies that include as many stakeholders as possible in the decision-making processes and in the monitoring of their implementation.’ </w:t>
      </w:r>
      <w:proofErr w:type="spellStart"/>
      <w:r>
        <w:rPr>
          <w:rFonts w:cs="Times New Roman"/>
        </w:rPr>
        <w:t>Višnić</w:t>
      </w:r>
      <w:proofErr w:type="spellEnd"/>
      <w:r w:rsidRPr="002A55CC">
        <w:rPr>
          <w:rFonts w:cs="Times New Roman"/>
        </w:rPr>
        <w:t xml:space="preserve">, </w:t>
      </w:r>
      <w:r w:rsidRPr="002A55CC">
        <w:rPr>
          <w:rFonts w:cs="Times New Roman"/>
          <w:i/>
        </w:rPr>
        <w:t>A Bottom-Up Approach to Cultural Policy-Making,</w:t>
      </w:r>
      <w:r w:rsidRPr="002A55CC">
        <w:rPr>
          <w:rFonts w:cs="Times New Roman"/>
        </w:rPr>
        <w:t xml:space="preserve"> 6. For </w:t>
      </w:r>
      <w:proofErr w:type="spellStart"/>
      <w:r w:rsidRPr="002A55CC">
        <w:rPr>
          <w:rFonts w:cs="Times New Roman"/>
        </w:rPr>
        <w:t>Kultura</w:t>
      </w:r>
      <w:proofErr w:type="spellEnd"/>
      <w:r w:rsidRPr="002A55CC">
        <w:rPr>
          <w:rFonts w:cs="Times New Roman"/>
        </w:rPr>
        <w:t xml:space="preserve"> Nova’s promotion of participatory governance, see the Participatory Governance in Culture project: </w:t>
      </w:r>
      <w:hyperlink r:id="rId31" w:history="1">
        <w:r w:rsidRPr="002A55CC">
          <w:rPr>
            <w:rStyle w:val="Hyperlink"/>
            <w:rFonts w:cs="Times New Roman"/>
          </w:rPr>
          <w:t>http://participatory-governance-in-culture.net</w:t>
        </w:r>
      </w:hyperlink>
      <w:r w:rsidRPr="002A55CC">
        <w:rPr>
          <w:rFonts w:cs="Times New Roman"/>
        </w:rPr>
        <w:t>.</w:t>
      </w:r>
    </w:p>
  </w:footnote>
  <w:footnote w:id="166">
    <w:p w14:paraId="173B94F9"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167">
    <w:p w14:paraId="63CEE168"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Pr>
          <w:rFonts w:cs="Times New Roman"/>
        </w:rPr>
        <w:t>Štiks</w:t>
      </w:r>
      <w:proofErr w:type="spellEnd"/>
      <w:r w:rsidRPr="002A55CC">
        <w:rPr>
          <w:rFonts w:cs="Times New Roman"/>
        </w:rPr>
        <w:t xml:space="preserve"> and Horvat, ‘Radical Politics in the Desert of Transition,’ 13-14.</w:t>
      </w:r>
    </w:p>
  </w:footnote>
  <w:footnote w:id="168">
    <w:p w14:paraId="12AA4187"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Marc Bousquet, ‘Introduction’ in </w:t>
      </w:r>
      <w:r w:rsidRPr="002A55CC">
        <w:rPr>
          <w:rFonts w:cs="Times New Roman"/>
          <w:i/>
        </w:rPr>
        <w:t xml:space="preserve">The Occupation Cookbook: Or the Model of Occupation of the Faculty of Humanities and Social Sciences in Zagreb, </w:t>
      </w:r>
      <w:r w:rsidRPr="002A55CC">
        <w:rPr>
          <w:rFonts w:cs="Times New Roman"/>
        </w:rPr>
        <w:t xml:space="preserve">translated by Drago </w:t>
      </w:r>
      <w:proofErr w:type="spellStart"/>
      <w:r w:rsidRPr="002A55CC">
        <w:rPr>
          <w:rFonts w:cs="Times New Roman"/>
        </w:rPr>
        <w:t>Markiša</w:t>
      </w:r>
      <w:proofErr w:type="spellEnd"/>
      <w:r w:rsidRPr="002A55CC">
        <w:rPr>
          <w:rFonts w:cs="Times New Roman"/>
          <w:i/>
        </w:rPr>
        <w:t xml:space="preserve"> </w:t>
      </w:r>
      <w:r w:rsidRPr="002A55CC">
        <w:rPr>
          <w:rFonts w:cs="Times New Roman"/>
        </w:rPr>
        <w:t>(London &amp; New York: Minor Compositions, 2009), 7.</w:t>
      </w:r>
    </w:p>
  </w:footnote>
  <w:footnote w:id="169">
    <w:p w14:paraId="28A09D5A"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sidRPr="002A55CC">
        <w:rPr>
          <w:rFonts w:cs="Times New Roman"/>
          <w:i/>
        </w:rPr>
        <w:t xml:space="preserve">The Occupation Cookbook: Or the Model of Occupation of the Faculty of Humanities and Social Sciences in Zagreb, </w:t>
      </w:r>
      <w:r w:rsidRPr="002A55CC">
        <w:rPr>
          <w:rFonts w:cs="Times New Roman"/>
        </w:rPr>
        <w:t xml:space="preserve">translated by Drago </w:t>
      </w:r>
      <w:proofErr w:type="spellStart"/>
      <w:r w:rsidRPr="002A55CC">
        <w:rPr>
          <w:rFonts w:cs="Times New Roman"/>
        </w:rPr>
        <w:t>Markiša</w:t>
      </w:r>
      <w:proofErr w:type="spellEnd"/>
      <w:r w:rsidRPr="002A55CC">
        <w:rPr>
          <w:rFonts w:cs="Times New Roman"/>
          <w:i/>
        </w:rPr>
        <w:t xml:space="preserve"> </w:t>
      </w:r>
      <w:r w:rsidRPr="002A55CC">
        <w:rPr>
          <w:rFonts w:cs="Times New Roman"/>
        </w:rPr>
        <w:t>(London &amp; New York: Minor Compositions, 2009), 76-78.</w:t>
      </w:r>
    </w:p>
  </w:footnote>
  <w:footnote w:id="170">
    <w:p w14:paraId="34C16036" w14:textId="156402CF"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t xml:space="preserve">For BLOK, the introduction of Marxist discourse meant a shift away from the discussion around public space characterized by authors such as Chantal </w:t>
      </w:r>
      <w:proofErr w:type="spellStart"/>
      <w:r>
        <w:t>Mouffe</w:t>
      </w:r>
      <w:proofErr w:type="spellEnd"/>
      <w:r>
        <w:t xml:space="preserve">. The conversation moved towards a majoritarian-Marxist perspective critiquing privatization and liberalization. It also coincided with the introduction of young, recently graduated curators </w:t>
      </w:r>
      <w:proofErr w:type="spellStart"/>
      <w:r>
        <w:t>Kutleša</w:t>
      </w:r>
      <w:proofErr w:type="spellEnd"/>
      <w:r>
        <w:t xml:space="preserve"> and </w:t>
      </w:r>
      <w:proofErr w:type="spellStart"/>
      <w:r>
        <w:t>Hanaček</w:t>
      </w:r>
      <w:proofErr w:type="spellEnd"/>
      <w:r>
        <w:t xml:space="preserve"> into the collective. </w:t>
      </w:r>
      <w:r w:rsidRPr="002A55CC">
        <w:rPr>
          <w:rFonts w:cs="Times New Roman"/>
        </w:rPr>
        <w:t xml:space="preserve">Ana </w:t>
      </w:r>
      <w:proofErr w:type="spellStart"/>
      <w:r w:rsidRPr="002A55CC">
        <w:rPr>
          <w:rFonts w:cs="Times New Roman"/>
        </w:rPr>
        <w:t>Kutleša</w:t>
      </w:r>
      <w:proofErr w:type="spellEnd"/>
      <w:r w:rsidRPr="002A55CC">
        <w:rPr>
          <w:rFonts w:cs="Times New Roman"/>
        </w:rPr>
        <w:t>, interview by author, audio recorded interview, BAZA, 11 May 2018.</w:t>
      </w:r>
    </w:p>
  </w:footnote>
  <w:footnote w:id="171">
    <w:p w14:paraId="7994BB4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by author, 29 March 2018.</w:t>
      </w:r>
    </w:p>
  </w:footnote>
  <w:footnote w:id="172">
    <w:p w14:paraId="59E16D74"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Milat, interview by author, 8 March 2018.</w:t>
      </w:r>
    </w:p>
  </w:footnote>
  <w:footnote w:id="173">
    <w:p w14:paraId="3830F340"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Pristaš</w:t>
      </w:r>
      <w:proofErr w:type="spellEnd"/>
      <w:r w:rsidRPr="002A55CC">
        <w:rPr>
          <w:rFonts w:cs="Times New Roman"/>
        </w:rPr>
        <w:t>, interview by author, 14 May 2018.</w:t>
      </w:r>
    </w:p>
  </w:footnote>
  <w:footnote w:id="174">
    <w:p w14:paraId="48F0BE9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Dević</w:t>
      </w:r>
      <w:proofErr w:type="spellEnd"/>
      <w:r w:rsidRPr="002A55CC">
        <w:rPr>
          <w:rFonts w:cs="Times New Roman"/>
        </w:rPr>
        <w:t>, ‘Politicization of the Cultural Field,’ 18.</w:t>
      </w:r>
    </w:p>
  </w:footnote>
  <w:footnote w:id="175">
    <w:p w14:paraId="56CD30C6"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Dević</w:t>
      </w:r>
      <w:proofErr w:type="spellEnd"/>
      <w:r w:rsidRPr="002A55CC">
        <w:rPr>
          <w:rFonts w:cs="Times New Roman"/>
        </w:rPr>
        <w:t>, ‘Politicization of the Cultural Field,’ 20-21.</w:t>
      </w:r>
    </w:p>
  </w:footnote>
  <w:footnote w:id="176">
    <w:p w14:paraId="18D50E6C"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Dević</w:t>
      </w:r>
      <w:proofErr w:type="spellEnd"/>
      <w:r w:rsidRPr="002A55CC">
        <w:rPr>
          <w:rFonts w:cs="Times New Roman"/>
        </w:rPr>
        <w:t>, ‘Politicization of the Cultural Field,’ 32.</w:t>
      </w:r>
    </w:p>
  </w:footnote>
  <w:footnote w:id="177">
    <w:p w14:paraId="40970DB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‘Introduction,’ in </w:t>
      </w:r>
      <w:r w:rsidRPr="002A55CC">
        <w:rPr>
          <w:rFonts w:cs="Times New Roman"/>
          <w:i/>
        </w:rPr>
        <w:t xml:space="preserve">Art Always Has Its Consequences </w:t>
      </w:r>
      <w:r w:rsidRPr="002A55CC">
        <w:rPr>
          <w:rFonts w:cs="Times New Roman"/>
        </w:rPr>
        <w:t>(Zagreb: What, How &amp; for Whom/WHW, 2010), 5.</w:t>
      </w:r>
    </w:p>
  </w:footnote>
  <w:footnote w:id="178">
    <w:p w14:paraId="7DF50B93"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179">
    <w:p w14:paraId="3CCA0329" w14:textId="34C99ABC"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Letinić</w:t>
      </w:r>
      <w:proofErr w:type="spellEnd"/>
      <w:r w:rsidRPr="002A55CC">
        <w:rPr>
          <w:rFonts w:cs="Times New Roman"/>
        </w:rPr>
        <w:t xml:space="preserve">, interview by author, 3 April 2018. All texts and videos can be found on </w:t>
      </w:r>
      <w:proofErr w:type="spellStart"/>
      <w:r w:rsidRPr="002A55CC">
        <w:rPr>
          <w:rFonts w:cs="Times New Roman"/>
        </w:rPr>
        <w:t>Kulturpunkt</w:t>
      </w:r>
      <w:proofErr w:type="spellEnd"/>
      <w:r w:rsidRPr="002A55CC">
        <w:rPr>
          <w:rFonts w:cs="Times New Roman"/>
        </w:rPr>
        <w:t xml:space="preserve">: </w:t>
      </w:r>
      <w:hyperlink r:id="rId32" w:history="1">
        <w:r w:rsidRPr="002A55CC">
          <w:rPr>
            <w:rStyle w:val="Hyperlink"/>
            <w:rFonts w:cs="Times New Roman"/>
          </w:rPr>
          <w:t>http://www.kulturpunkt.hr/category/rubrikaprojekt/projekti/abeceda-nezavisne-kulture</w:t>
        </w:r>
      </w:hyperlink>
      <w:r w:rsidRPr="002A55CC">
        <w:rPr>
          <w:rFonts w:cs="Times New Roman"/>
        </w:rPr>
        <w:t>.</w:t>
      </w:r>
      <w:r>
        <w:rPr>
          <w:rFonts w:cs="Times New Roman"/>
        </w:rPr>
        <w:t xml:space="preserve"> </w:t>
      </w:r>
      <w:r>
        <w:rPr>
          <w:rFonts w:cstheme="minorHAnsi"/>
          <w:color w:val="000000"/>
        </w:rPr>
        <w:t xml:space="preserve">This material has been used to create exhibitions on several occasions. </w:t>
      </w:r>
    </w:p>
  </w:footnote>
  <w:footnote w:id="180">
    <w:p w14:paraId="2CE80001" w14:textId="77777777" w:rsidR="00513742" w:rsidRPr="002A55CC" w:rsidRDefault="00513742" w:rsidP="0060559B">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Buljević, interview by author, 15 March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3480"/>
    <w:multiLevelType w:val="hybridMultilevel"/>
    <w:tmpl w:val="84425B7A"/>
    <w:lvl w:ilvl="0" w:tplc="B9A8FA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CD767A"/>
    <w:multiLevelType w:val="hybridMultilevel"/>
    <w:tmpl w:val="1564F090"/>
    <w:lvl w:ilvl="0" w:tplc="BF70C4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A26B81"/>
    <w:multiLevelType w:val="hybridMultilevel"/>
    <w:tmpl w:val="3782DD1C"/>
    <w:lvl w:ilvl="0" w:tplc="2DE036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D62991"/>
    <w:multiLevelType w:val="hybridMultilevel"/>
    <w:tmpl w:val="5636B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8A0F0C"/>
    <w:multiLevelType w:val="hybridMultilevel"/>
    <w:tmpl w:val="7A686860"/>
    <w:lvl w:ilvl="0" w:tplc="6BB80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4457D8"/>
    <w:multiLevelType w:val="hybridMultilevel"/>
    <w:tmpl w:val="BF022E62"/>
    <w:lvl w:ilvl="0" w:tplc="26FE40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0456EC"/>
    <w:multiLevelType w:val="multilevel"/>
    <w:tmpl w:val="AF40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E51425"/>
    <w:multiLevelType w:val="hybridMultilevel"/>
    <w:tmpl w:val="64487842"/>
    <w:lvl w:ilvl="0" w:tplc="55E4A6F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C10C87"/>
    <w:multiLevelType w:val="hybridMultilevel"/>
    <w:tmpl w:val="00586E5A"/>
    <w:lvl w:ilvl="0" w:tplc="62C6C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DF115A"/>
    <w:multiLevelType w:val="hybridMultilevel"/>
    <w:tmpl w:val="F788A682"/>
    <w:lvl w:ilvl="0" w:tplc="1292B6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F83F2B"/>
    <w:multiLevelType w:val="hybridMultilevel"/>
    <w:tmpl w:val="74F0B1F0"/>
    <w:lvl w:ilvl="0" w:tplc="F2C89B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D23560"/>
    <w:multiLevelType w:val="hybridMultilevel"/>
    <w:tmpl w:val="997E1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5A4DD6"/>
    <w:multiLevelType w:val="hybridMultilevel"/>
    <w:tmpl w:val="CA48A718"/>
    <w:lvl w:ilvl="0" w:tplc="3D0075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0"/>
  </w:num>
  <w:num w:numId="4">
    <w:abstractNumId w:val="1"/>
  </w:num>
  <w:num w:numId="5">
    <w:abstractNumId w:val="9"/>
  </w:num>
  <w:num w:numId="6">
    <w:abstractNumId w:val="0"/>
  </w:num>
  <w:num w:numId="7">
    <w:abstractNumId w:val="3"/>
  </w:num>
  <w:num w:numId="8">
    <w:abstractNumId w:val="7"/>
  </w:num>
  <w:num w:numId="9">
    <w:abstractNumId w:val="8"/>
  </w:num>
  <w:num w:numId="10">
    <w:abstractNumId w:val="2"/>
  </w:num>
  <w:num w:numId="11">
    <w:abstractNumId w:val="4"/>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59B"/>
    <w:rsid w:val="00022227"/>
    <w:rsid w:val="00060FA7"/>
    <w:rsid w:val="000640A6"/>
    <w:rsid w:val="000801DB"/>
    <w:rsid w:val="000D4B40"/>
    <w:rsid w:val="000D5152"/>
    <w:rsid w:val="00102C5B"/>
    <w:rsid w:val="00106BDE"/>
    <w:rsid w:val="00112F63"/>
    <w:rsid w:val="0011528A"/>
    <w:rsid w:val="00141360"/>
    <w:rsid w:val="00142C41"/>
    <w:rsid w:val="00152C9A"/>
    <w:rsid w:val="00160A16"/>
    <w:rsid w:val="0016206E"/>
    <w:rsid w:val="00190B02"/>
    <w:rsid w:val="001A5A66"/>
    <w:rsid w:val="001B644B"/>
    <w:rsid w:val="001C2260"/>
    <w:rsid w:val="001D0427"/>
    <w:rsid w:val="001D5023"/>
    <w:rsid w:val="0020124B"/>
    <w:rsid w:val="00207B9D"/>
    <w:rsid w:val="00210416"/>
    <w:rsid w:val="00214633"/>
    <w:rsid w:val="00225E6A"/>
    <w:rsid w:val="00261837"/>
    <w:rsid w:val="0029078B"/>
    <w:rsid w:val="00292A5A"/>
    <w:rsid w:val="00295DEA"/>
    <w:rsid w:val="003129F2"/>
    <w:rsid w:val="00324AB9"/>
    <w:rsid w:val="00326579"/>
    <w:rsid w:val="00327C26"/>
    <w:rsid w:val="0033234F"/>
    <w:rsid w:val="0034245C"/>
    <w:rsid w:val="00342F2A"/>
    <w:rsid w:val="00343BEE"/>
    <w:rsid w:val="00373893"/>
    <w:rsid w:val="00393924"/>
    <w:rsid w:val="00396A29"/>
    <w:rsid w:val="003A2024"/>
    <w:rsid w:val="003D3F26"/>
    <w:rsid w:val="003F1CEA"/>
    <w:rsid w:val="00435E2F"/>
    <w:rsid w:val="004419D3"/>
    <w:rsid w:val="00443E38"/>
    <w:rsid w:val="0045579F"/>
    <w:rsid w:val="0045727C"/>
    <w:rsid w:val="00472F7B"/>
    <w:rsid w:val="004A3DEE"/>
    <w:rsid w:val="004A6066"/>
    <w:rsid w:val="004B66E7"/>
    <w:rsid w:val="004C11C5"/>
    <w:rsid w:val="004C36AE"/>
    <w:rsid w:val="00505C50"/>
    <w:rsid w:val="00505DA5"/>
    <w:rsid w:val="00507AFD"/>
    <w:rsid w:val="00513742"/>
    <w:rsid w:val="00522095"/>
    <w:rsid w:val="00533AB9"/>
    <w:rsid w:val="0056231B"/>
    <w:rsid w:val="005646F4"/>
    <w:rsid w:val="00572581"/>
    <w:rsid w:val="005C3D8B"/>
    <w:rsid w:val="005C422B"/>
    <w:rsid w:val="005F40A5"/>
    <w:rsid w:val="0060559B"/>
    <w:rsid w:val="006079DC"/>
    <w:rsid w:val="00614FD0"/>
    <w:rsid w:val="006457BD"/>
    <w:rsid w:val="00645EB8"/>
    <w:rsid w:val="006558CE"/>
    <w:rsid w:val="00665410"/>
    <w:rsid w:val="00676260"/>
    <w:rsid w:val="006857C0"/>
    <w:rsid w:val="006E5847"/>
    <w:rsid w:val="006E7D79"/>
    <w:rsid w:val="006F454A"/>
    <w:rsid w:val="00706E02"/>
    <w:rsid w:val="007257EB"/>
    <w:rsid w:val="007312E6"/>
    <w:rsid w:val="007B7F30"/>
    <w:rsid w:val="007E44C9"/>
    <w:rsid w:val="0082496C"/>
    <w:rsid w:val="00824B49"/>
    <w:rsid w:val="00831468"/>
    <w:rsid w:val="008326EE"/>
    <w:rsid w:val="00842622"/>
    <w:rsid w:val="008779E0"/>
    <w:rsid w:val="0089017C"/>
    <w:rsid w:val="00894D86"/>
    <w:rsid w:val="008B3A67"/>
    <w:rsid w:val="008C0F0E"/>
    <w:rsid w:val="008D137E"/>
    <w:rsid w:val="0090250D"/>
    <w:rsid w:val="00902B0F"/>
    <w:rsid w:val="009038BB"/>
    <w:rsid w:val="00907711"/>
    <w:rsid w:val="00970ABA"/>
    <w:rsid w:val="00974FF4"/>
    <w:rsid w:val="00977ABF"/>
    <w:rsid w:val="009A63BF"/>
    <w:rsid w:val="009D0A59"/>
    <w:rsid w:val="009F4EFC"/>
    <w:rsid w:val="00A03ECD"/>
    <w:rsid w:val="00A0453C"/>
    <w:rsid w:val="00A208E5"/>
    <w:rsid w:val="00A70B62"/>
    <w:rsid w:val="00A80734"/>
    <w:rsid w:val="00A87B1D"/>
    <w:rsid w:val="00AA6082"/>
    <w:rsid w:val="00AB6E25"/>
    <w:rsid w:val="00AC10EF"/>
    <w:rsid w:val="00AE7EE7"/>
    <w:rsid w:val="00AF058E"/>
    <w:rsid w:val="00AF3301"/>
    <w:rsid w:val="00AF6A73"/>
    <w:rsid w:val="00AF6D61"/>
    <w:rsid w:val="00B37C2D"/>
    <w:rsid w:val="00B52B58"/>
    <w:rsid w:val="00B55E07"/>
    <w:rsid w:val="00B84591"/>
    <w:rsid w:val="00BD0FB6"/>
    <w:rsid w:val="00BD178B"/>
    <w:rsid w:val="00BD6094"/>
    <w:rsid w:val="00BD6D55"/>
    <w:rsid w:val="00BE03B4"/>
    <w:rsid w:val="00BE57E6"/>
    <w:rsid w:val="00C12389"/>
    <w:rsid w:val="00C25A53"/>
    <w:rsid w:val="00C277B5"/>
    <w:rsid w:val="00C42CA5"/>
    <w:rsid w:val="00C50956"/>
    <w:rsid w:val="00C53A65"/>
    <w:rsid w:val="00C72BCF"/>
    <w:rsid w:val="00C81D72"/>
    <w:rsid w:val="00CA050C"/>
    <w:rsid w:val="00CE18DC"/>
    <w:rsid w:val="00CF2B71"/>
    <w:rsid w:val="00D1576B"/>
    <w:rsid w:val="00D419FA"/>
    <w:rsid w:val="00D43142"/>
    <w:rsid w:val="00D50E22"/>
    <w:rsid w:val="00D705D6"/>
    <w:rsid w:val="00D90992"/>
    <w:rsid w:val="00DA2585"/>
    <w:rsid w:val="00DA42AF"/>
    <w:rsid w:val="00DC282E"/>
    <w:rsid w:val="00DC5BAE"/>
    <w:rsid w:val="00DD5E9B"/>
    <w:rsid w:val="00E04C66"/>
    <w:rsid w:val="00E15973"/>
    <w:rsid w:val="00E20EDB"/>
    <w:rsid w:val="00E359E8"/>
    <w:rsid w:val="00E53B0B"/>
    <w:rsid w:val="00E91B4A"/>
    <w:rsid w:val="00EB153B"/>
    <w:rsid w:val="00EB56B9"/>
    <w:rsid w:val="00EC1FBF"/>
    <w:rsid w:val="00F355EF"/>
    <w:rsid w:val="00F35B48"/>
    <w:rsid w:val="00F5471B"/>
    <w:rsid w:val="00F636F7"/>
    <w:rsid w:val="00F84CEC"/>
    <w:rsid w:val="00F86951"/>
    <w:rsid w:val="00F91F55"/>
    <w:rsid w:val="00FA0471"/>
    <w:rsid w:val="00FA3CE3"/>
    <w:rsid w:val="00FA5722"/>
    <w:rsid w:val="00FC6784"/>
    <w:rsid w:val="00FE2C0C"/>
    <w:rsid w:val="00FE597B"/>
    <w:rsid w:val="00FF4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DAF21"/>
  <w15:docId w15:val="{E002AE76-8978-C443-929B-E3D3212E6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59B"/>
    <w:pPr>
      <w:spacing w:line="360" w:lineRule="auto"/>
    </w:pPr>
    <w:rPr>
      <w:rFonts w:ascii="Times New Roman" w:hAnsi="Times New Roman"/>
    </w:rPr>
  </w:style>
  <w:style w:type="paragraph" w:styleId="Heading1">
    <w:name w:val="heading 1"/>
    <w:basedOn w:val="Normal"/>
    <w:next w:val="Normal"/>
    <w:link w:val="Heading1Char"/>
    <w:uiPriority w:val="9"/>
    <w:qFormat/>
    <w:rsid w:val="0060559B"/>
    <w:pPr>
      <w:keepNext/>
      <w:keepLines/>
      <w:spacing w:before="240"/>
      <w:outlineLvl w:val="0"/>
    </w:pPr>
    <w:rPr>
      <w:rFonts w:ascii="National Book" w:eastAsiaTheme="majorEastAsia" w:hAnsi="National Book" w:cstheme="majorBidi"/>
      <w:color w:val="6A0300"/>
      <w:sz w:val="36"/>
      <w:szCs w:val="32"/>
    </w:rPr>
  </w:style>
  <w:style w:type="paragraph" w:styleId="Heading2">
    <w:name w:val="heading 2"/>
    <w:basedOn w:val="Normal"/>
    <w:next w:val="Normal"/>
    <w:link w:val="Heading2Char"/>
    <w:uiPriority w:val="9"/>
    <w:unhideWhenUsed/>
    <w:qFormat/>
    <w:rsid w:val="0060559B"/>
    <w:pPr>
      <w:keepNext/>
      <w:keepLines/>
      <w:spacing w:before="40"/>
      <w:outlineLvl w:val="1"/>
    </w:pPr>
    <w:rPr>
      <w:rFonts w:ascii="National Book" w:eastAsiaTheme="majorEastAsia" w:hAnsi="National Book" w:cstheme="majorBidi"/>
      <w:color w:val="A50500"/>
      <w:sz w:val="30"/>
      <w:szCs w:val="26"/>
    </w:rPr>
  </w:style>
  <w:style w:type="paragraph" w:styleId="Heading3">
    <w:name w:val="heading 3"/>
    <w:basedOn w:val="Normal"/>
    <w:next w:val="Normal"/>
    <w:link w:val="Heading3Char"/>
    <w:uiPriority w:val="9"/>
    <w:unhideWhenUsed/>
    <w:qFormat/>
    <w:rsid w:val="0060559B"/>
    <w:pPr>
      <w:keepNext/>
      <w:keepLines/>
      <w:spacing w:before="40"/>
      <w:outlineLvl w:val="2"/>
    </w:pPr>
    <w:rPr>
      <w:rFonts w:ascii="National Book" w:eastAsiaTheme="majorEastAsia" w:hAnsi="National Book" w:cstheme="majorBidi"/>
      <w:color w:val="DB07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59B"/>
    <w:rPr>
      <w:rFonts w:ascii="National Book" w:eastAsiaTheme="majorEastAsia" w:hAnsi="National Book" w:cstheme="majorBidi"/>
      <w:color w:val="6A0300"/>
      <w:sz w:val="36"/>
      <w:szCs w:val="32"/>
    </w:rPr>
  </w:style>
  <w:style w:type="character" w:customStyle="1" w:styleId="Heading2Char">
    <w:name w:val="Heading 2 Char"/>
    <w:basedOn w:val="DefaultParagraphFont"/>
    <w:link w:val="Heading2"/>
    <w:uiPriority w:val="9"/>
    <w:rsid w:val="0060559B"/>
    <w:rPr>
      <w:rFonts w:ascii="National Book" w:eastAsiaTheme="majorEastAsia" w:hAnsi="National Book" w:cstheme="majorBidi"/>
      <w:color w:val="A50500"/>
      <w:sz w:val="30"/>
      <w:szCs w:val="26"/>
    </w:rPr>
  </w:style>
  <w:style w:type="character" w:customStyle="1" w:styleId="Heading3Char">
    <w:name w:val="Heading 3 Char"/>
    <w:basedOn w:val="DefaultParagraphFont"/>
    <w:link w:val="Heading3"/>
    <w:uiPriority w:val="9"/>
    <w:rsid w:val="0060559B"/>
    <w:rPr>
      <w:rFonts w:ascii="National Book" w:eastAsiaTheme="majorEastAsia" w:hAnsi="National Book" w:cstheme="majorBidi"/>
      <w:color w:val="DB0700"/>
      <w:sz w:val="26"/>
    </w:rPr>
  </w:style>
  <w:style w:type="paragraph" w:styleId="ListParagraph">
    <w:name w:val="List Paragraph"/>
    <w:basedOn w:val="Normal"/>
    <w:uiPriority w:val="34"/>
    <w:qFormat/>
    <w:rsid w:val="0060559B"/>
    <w:pPr>
      <w:ind w:left="720"/>
      <w:contextualSpacing/>
    </w:pPr>
  </w:style>
  <w:style w:type="paragraph" w:styleId="FootnoteText">
    <w:name w:val="footnote text"/>
    <w:basedOn w:val="Normal"/>
    <w:link w:val="FootnoteTextChar"/>
    <w:uiPriority w:val="99"/>
    <w:unhideWhenUsed/>
    <w:rsid w:val="0060559B"/>
    <w:rPr>
      <w:sz w:val="20"/>
      <w:szCs w:val="20"/>
    </w:rPr>
  </w:style>
  <w:style w:type="character" w:customStyle="1" w:styleId="FootnoteTextChar">
    <w:name w:val="Footnote Text Char"/>
    <w:basedOn w:val="DefaultParagraphFont"/>
    <w:link w:val="FootnoteText"/>
    <w:uiPriority w:val="99"/>
    <w:rsid w:val="0060559B"/>
    <w:rPr>
      <w:rFonts w:ascii="Times New Roman" w:hAnsi="Times New Roman"/>
      <w:sz w:val="20"/>
      <w:szCs w:val="20"/>
    </w:rPr>
  </w:style>
  <w:style w:type="character" w:styleId="FootnoteReference">
    <w:name w:val="footnote reference"/>
    <w:basedOn w:val="DefaultParagraphFont"/>
    <w:uiPriority w:val="99"/>
    <w:semiHidden/>
    <w:unhideWhenUsed/>
    <w:rsid w:val="0060559B"/>
    <w:rPr>
      <w:vertAlign w:val="superscript"/>
    </w:rPr>
  </w:style>
  <w:style w:type="character" w:styleId="Hyperlink">
    <w:name w:val="Hyperlink"/>
    <w:basedOn w:val="DefaultParagraphFont"/>
    <w:uiPriority w:val="99"/>
    <w:unhideWhenUsed/>
    <w:rsid w:val="0060559B"/>
    <w:rPr>
      <w:color w:val="FF0800"/>
      <w:u w:val="none"/>
    </w:rPr>
  </w:style>
  <w:style w:type="character" w:customStyle="1" w:styleId="UnresolvedMention1">
    <w:name w:val="Unresolved Mention1"/>
    <w:basedOn w:val="DefaultParagraphFont"/>
    <w:uiPriority w:val="99"/>
    <w:semiHidden/>
    <w:unhideWhenUsed/>
    <w:rsid w:val="0060559B"/>
    <w:rPr>
      <w:color w:val="808080"/>
      <w:shd w:val="clear" w:color="auto" w:fill="E6E6E6"/>
    </w:rPr>
  </w:style>
  <w:style w:type="character" w:styleId="FollowedHyperlink">
    <w:name w:val="FollowedHyperlink"/>
    <w:basedOn w:val="DefaultParagraphFont"/>
    <w:uiPriority w:val="99"/>
    <w:semiHidden/>
    <w:unhideWhenUsed/>
    <w:rsid w:val="0060559B"/>
    <w:rPr>
      <w:color w:val="954F72" w:themeColor="followedHyperlink"/>
      <w:u w:val="single"/>
    </w:rPr>
  </w:style>
  <w:style w:type="paragraph" w:styleId="Footer">
    <w:name w:val="footer"/>
    <w:basedOn w:val="Normal"/>
    <w:link w:val="FooterChar"/>
    <w:uiPriority w:val="99"/>
    <w:unhideWhenUsed/>
    <w:rsid w:val="0060559B"/>
    <w:pPr>
      <w:tabs>
        <w:tab w:val="center" w:pos="4680"/>
        <w:tab w:val="right" w:pos="9360"/>
      </w:tabs>
    </w:pPr>
  </w:style>
  <w:style w:type="character" w:customStyle="1" w:styleId="FooterChar">
    <w:name w:val="Footer Char"/>
    <w:basedOn w:val="DefaultParagraphFont"/>
    <w:link w:val="Footer"/>
    <w:uiPriority w:val="99"/>
    <w:rsid w:val="0060559B"/>
    <w:rPr>
      <w:rFonts w:ascii="Times New Roman" w:hAnsi="Times New Roman"/>
    </w:rPr>
  </w:style>
  <w:style w:type="character" w:styleId="PageNumber">
    <w:name w:val="page number"/>
    <w:basedOn w:val="DefaultParagraphFont"/>
    <w:uiPriority w:val="99"/>
    <w:semiHidden/>
    <w:unhideWhenUsed/>
    <w:rsid w:val="0060559B"/>
  </w:style>
  <w:style w:type="paragraph" w:styleId="Title">
    <w:name w:val="Title"/>
    <w:basedOn w:val="Normal"/>
    <w:next w:val="Normal"/>
    <w:link w:val="TitleChar"/>
    <w:uiPriority w:val="10"/>
    <w:qFormat/>
    <w:rsid w:val="0060559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5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559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0559B"/>
    <w:rPr>
      <w:rFonts w:ascii="Times New Roman" w:eastAsiaTheme="minorEastAsia" w:hAnsi="Times New Roman"/>
      <w:color w:val="5A5A5A" w:themeColor="text1" w:themeTint="A5"/>
      <w:spacing w:val="15"/>
      <w:sz w:val="22"/>
      <w:szCs w:val="22"/>
    </w:rPr>
  </w:style>
  <w:style w:type="character" w:styleId="SubtleEmphasis">
    <w:name w:val="Subtle Emphasis"/>
    <w:basedOn w:val="DefaultParagraphFont"/>
    <w:uiPriority w:val="19"/>
    <w:qFormat/>
    <w:rsid w:val="0060559B"/>
    <w:rPr>
      <w:i/>
      <w:iCs/>
      <w:color w:val="404040" w:themeColor="text1" w:themeTint="BF"/>
    </w:rPr>
  </w:style>
  <w:style w:type="paragraph" w:styleId="NoSpacing">
    <w:name w:val="No Spacing"/>
    <w:uiPriority w:val="1"/>
    <w:qFormat/>
    <w:rsid w:val="0060559B"/>
  </w:style>
  <w:style w:type="character" w:styleId="Emphasis">
    <w:name w:val="Emphasis"/>
    <w:basedOn w:val="DefaultParagraphFont"/>
    <w:uiPriority w:val="20"/>
    <w:qFormat/>
    <w:rsid w:val="0060559B"/>
    <w:rPr>
      <w:i/>
      <w:iCs/>
    </w:rPr>
  </w:style>
  <w:style w:type="paragraph" w:styleId="TOC1">
    <w:name w:val="toc 1"/>
    <w:basedOn w:val="Normal"/>
    <w:next w:val="Normal"/>
    <w:autoRedefine/>
    <w:uiPriority w:val="39"/>
    <w:unhideWhenUsed/>
    <w:rsid w:val="0060559B"/>
    <w:pPr>
      <w:tabs>
        <w:tab w:val="right" w:pos="9010"/>
      </w:tabs>
      <w:spacing w:before="360"/>
    </w:pPr>
    <w:rPr>
      <w:rFonts w:ascii="National Book" w:hAnsi="National Book" w:cstheme="majorHAnsi"/>
      <w:bCs/>
      <w:caps/>
      <w:noProof/>
      <w:color w:val="6A0300"/>
    </w:rPr>
  </w:style>
  <w:style w:type="paragraph" w:styleId="TOC2">
    <w:name w:val="toc 2"/>
    <w:basedOn w:val="Normal"/>
    <w:next w:val="Normal"/>
    <w:autoRedefine/>
    <w:uiPriority w:val="39"/>
    <w:unhideWhenUsed/>
    <w:rsid w:val="0060559B"/>
    <w:pPr>
      <w:spacing w:before="240"/>
    </w:pPr>
    <w:rPr>
      <w:rFonts w:cstheme="minorHAnsi"/>
      <w:b/>
      <w:bCs/>
      <w:sz w:val="20"/>
      <w:szCs w:val="20"/>
    </w:rPr>
  </w:style>
  <w:style w:type="paragraph" w:styleId="TOC3">
    <w:name w:val="toc 3"/>
    <w:basedOn w:val="Normal"/>
    <w:next w:val="Normal"/>
    <w:autoRedefine/>
    <w:uiPriority w:val="39"/>
    <w:unhideWhenUsed/>
    <w:rsid w:val="0060559B"/>
    <w:pPr>
      <w:ind w:left="240"/>
    </w:pPr>
    <w:rPr>
      <w:rFonts w:cstheme="minorHAnsi"/>
      <w:sz w:val="20"/>
      <w:szCs w:val="20"/>
    </w:rPr>
  </w:style>
  <w:style w:type="paragraph" w:styleId="TOC4">
    <w:name w:val="toc 4"/>
    <w:basedOn w:val="Normal"/>
    <w:next w:val="Normal"/>
    <w:autoRedefine/>
    <w:uiPriority w:val="39"/>
    <w:unhideWhenUsed/>
    <w:rsid w:val="0060559B"/>
    <w:pPr>
      <w:ind w:left="480"/>
    </w:pPr>
    <w:rPr>
      <w:rFonts w:cstheme="minorHAnsi"/>
      <w:sz w:val="20"/>
      <w:szCs w:val="20"/>
    </w:rPr>
  </w:style>
  <w:style w:type="paragraph" w:styleId="TOC5">
    <w:name w:val="toc 5"/>
    <w:basedOn w:val="Normal"/>
    <w:next w:val="Normal"/>
    <w:autoRedefine/>
    <w:uiPriority w:val="39"/>
    <w:unhideWhenUsed/>
    <w:rsid w:val="0060559B"/>
    <w:pPr>
      <w:ind w:left="720"/>
    </w:pPr>
    <w:rPr>
      <w:rFonts w:cstheme="minorHAnsi"/>
      <w:sz w:val="20"/>
      <w:szCs w:val="20"/>
    </w:rPr>
  </w:style>
  <w:style w:type="paragraph" w:styleId="TOC6">
    <w:name w:val="toc 6"/>
    <w:basedOn w:val="Normal"/>
    <w:next w:val="Normal"/>
    <w:autoRedefine/>
    <w:uiPriority w:val="39"/>
    <w:unhideWhenUsed/>
    <w:rsid w:val="0060559B"/>
    <w:pPr>
      <w:ind w:left="960"/>
    </w:pPr>
    <w:rPr>
      <w:rFonts w:cstheme="minorHAnsi"/>
      <w:sz w:val="20"/>
      <w:szCs w:val="20"/>
    </w:rPr>
  </w:style>
  <w:style w:type="paragraph" w:styleId="TOC7">
    <w:name w:val="toc 7"/>
    <w:basedOn w:val="Normal"/>
    <w:next w:val="Normal"/>
    <w:autoRedefine/>
    <w:uiPriority w:val="39"/>
    <w:unhideWhenUsed/>
    <w:rsid w:val="0060559B"/>
    <w:pPr>
      <w:ind w:left="1200"/>
    </w:pPr>
    <w:rPr>
      <w:rFonts w:cstheme="minorHAnsi"/>
      <w:sz w:val="20"/>
      <w:szCs w:val="20"/>
    </w:rPr>
  </w:style>
  <w:style w:type="paragraph" w:styleId="TOC8">
    <w:name w:val="toc 8"/>
    <w:basedOn w:val="Normal"/>
    <w:next w:val="Normal"/>
    <w:autoRedefine/>
    <w:uiPriority w:val="39"/>
    <w:unhideWhenUsed/>
    <w:rsid w:val="0060559B"/>
    <w:pPr>
      <w:ind w:left="1440"/>
    </w:pPr>
    <w:rPr>
      <w:rFonts w:cstheme="minorHAnsi"/>
      <w:sz w:val="20"/>
      <w:szCs w:val="20"/>
    </w:rPr>
  </w:style>
  <w:style w:type="paragraph" w:styleId="TOC9">
    <w:name w:val="toc 9"/>
    <w:basedOn w:val="Normal"/>
    <w:next w:val="Normal"/>
    <w:autoRedefine/>
    <w:uiPriority w:val="39"/>
    <w:unhideWhenUsed/>
    <w:rsid w:val="0060559B"/>
    <w:pPr>
      <w:ind w:left="1680"/>
    </w:pPr>
    <w:rPr>
      <w:rFonts w:cstheme="minorHAnsi"/>
      <w:sz w:val="20"/>
      <w:szCs w:val="20"/>
    </w:rPr>
  </w:style>
  <w:style w:type="paragraph" w:customStyle="1" w:styleId="p5">
    <w:name w:val="p5"/>
    <w:basedOn w:val="Normal"/>
    <w:rsid w:val="0060559B"/>
    <w:rPr>
      <w:rFonts w:ascii="Calibri" w:hAnsi="Calibri" w:cs="Times New Roman"/>
      <w:sz w:val="18"/>
      <w:szCs w:val="18"/>
      <w:lang w:val="en-GB" w:eastAsia="en-GB"/>
    </w:rPr>
  </w:style>
  <w:style w:type="paragraph" w:styleId="NormalWeb">
    <w:name w:val="Normal (Web)"/>
    <w:basedOn w:val="Normal"/>
    <w:uiPriority w:val="99"/>
    <w:unhideWhenUsed/>
    <w:rsid w:val="0060559B"/>
    <w:rPr>
      <w:rFonts w:cs="Times New Roman"/>
    </w:rPr>
  </w:style>
  <w:style w:type="paragraph" w:styleId="BalloonText">
    <w:name w:val="Balloon Text"/>
    <w:basedOn w:val="Normal"/>
    <w:link w:val="BalloonTextChar"/>
    <w:uiPriority w:val="99"/>
    <w:semiHidden/>
    <w:unhideWhenUsed/>
    <w:rsid w:val="0060559B"/>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60559B"/>
    <w:rPr>
      <w:rFonts w:ascii="Times New Roman" w:hAnsi="Times New Roman" w:cs="Times New Roman"/>
      <w:sz w:val="18"/>
      <w:szCs w:val="18"/>
    </w:rPr>
  </w:style>
  <w:style w:type="paragraph" w:styleId="Quote">
    <w:name w:val="Quote"/>
    <w:basedOn w:val="Normal"/>
    <w:next w:val="Normal"/>
    <w:link w:val="QuoteChar"/>
    <w:uiPriority w:val="29"/>
    <w:qFormat/>
    <w:rsid w:val="006055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0559B"/>
    <w:rPr>
      <w:rFonts w:ascii="Times New Roman" w:hAnsi="Times New Roman"/>
      <w:i/>
      <w:iCs/>
      <w:color w:val="404040" w:themeColor="text1" w:themeTint="BF"/>
    </w:rPr>
  </w:style>
  <w:style w:type="character" w:styleId="SubtleReference">
    <w:name w:val="Subtle Reference"/>
    <w:basedOn w:val="DefaultParagraphFont"/>
    <w:uiPriority w:val="31"/>
    <w:qFormat/>
    <w:rsid w:val="0060559B"/>
    <w:rPr>
      <w:smallCaps/>
      <w:color w:val="5A5A5A" w:themeColor="text1" w:themeTint="A5"/>
    </w:rPr>
  </w:style>
  <w:style w:type="paragraph" w:styleId="Header">
    <w:name w:val="header"/>
    <w:basedOn w:val="Normal"/>
    <w:link w:val="HeaderChar"/>
    <w:uiPriority w:val="99"/>
    <w:unhideWhenUsed/>
    <w:rsid w:val="0060559B"/>
    <w:pPr>
      <w:tabs>
        <w:tab w:val="center" w:pos="4680"/>
        <w:tab w:val="right" w:pos="9360"/>
      </w:tabs>
      <w:spacing w:line="240" w:lineRule="auto"/>
    </w:pPr>
  </w:style>
  <w:style w:type="character" w:customStyle="1" w:styleId="HeaderChar">
    <w:name w:val="Header Char"/>
    <w:basedOn w:val="DefaultParagraphFont"/>
    <w:link w:val="Header"/>
    <w:uiPriority w:val="99"/>
    <w:rsid w:val="0060559B"/>
    <w:rPr>
      <w:rFonts w:ascii="Times New Roman" w:hAnsi="Times New Roman"/>
    </w:rPr>
  </w:style>
  <w:style w:type="character" w:styleId="CommentReference">
    <w:name w:val="annotation reference"/>
    <w:basedOn w:val="DefaultParagraphFont"/>
    <w:uiPriority w:val="99"/>
    <w:semiHidden/>
    <w:unhideWhenUsed/>
    <w:rsid w:val="00C42CA5"/>
    <w:rPr>
      <w:sz w:val="16"/>
      <w:szCs w:val="16"/>
    </w:rPr>
  </w:style>
  <w:style w:type="paragraph" w:styleId="CommentText">
    <w:name w:val="annotation text"/>
    <w:basedOn w:val="Normal"/>
    <w:link w:val="CommentTextChar"/>
    <w:uiPriority w:val="99"/>
    <w:unhideWhenUsed/>
    <w:rsid w:val="00C42CA5"/>
    <w:pPr>
      <w:spacing w:line="240" w:lineRule="auto"/>
    </w:pPr>
    <w:rPr>
      <w:sz w:val="20"/>
      <w:szCs w:val="20"/>
    </w:rPr>
  </w:style>
  <w:style w:type="character" w:customStyle="1" w:styleId="CommentTextChar">
    <w:name w:val="Comment Text Char"/>
    <w:basedOn w:val="DefaultParagraphFont"/>
    <w:link w:val="CommentText"/>
    <w:uiPriority w:val="99"/>
    <w:rsid w:val="00C42CA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42CA5"/>
    <w:rPr>
      <w:b/>
      <w:bCs/>
    </w:rPr>
  </w:style>
  <w:style w:type="character" w:customStyle="1" w:styleId="CommentSubjectChar">
    <w:name w:val="Comment Subject Char"/>
    <w:basedOn w:val="CommentTextChar"/>
    <w:link w:val="CommentSubject"/>
    <w:uiPriority w:val="99"/>
    <w:semiHidden/>
    <w:rsid w:val="00C42CA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150202">
      <w:bodyDiv w:val="1"/>
      <w:marLeft w:val="0"/>
      <w:marRight w:val="0"/>
      <w:marTop w:val="0"/>
      <w:marBottom w:val="0"/>
      <w:divBdr>
        <w:top w:val="none" w:sz="0" w:space="0" w:color="auto"/>
        <w:left w:val="none" w:sz="0" w:space="0" w:color="auto"/>
        <w:bottom w:val="none" w:sz="0" w:space="0" w:color="auto"/>
        <w:right w:val="none" w:sz="0" w:space="0" w:color="auto"/>
      </w:divBdr>
    </w:div>
    <w:div w:id="1551645011">
      <w:bodyDiv w:val="1"/>
      <w:marLeft w:val="0"/>
      <w:marRight w:val="0"/>
      <w:marTop w:val="0"/>
      <w:marBottom w:val="0"/>
      <w:divBdr>
        <w:top w:val="none" w:sz="0" w:space="0" w:color="auto"/>
        <w:left w:val="none" w:sz="0" w:space="0" w:color="auto"/>
        <w:bottom w:val="none" w:sz="0" w:space="0" w:color="auto"/>
        <w:right w:val="none" w:sz="0" w:space="0" w:color="auto"/>
      </w:divBdr>
      <w:divsChild>
        <w:div w:id="564147930">
          <w:marLeft w:val="0"/>
          <w:marRight w:val="0"/>
          <w:marTop w:val="0"/>
          <w:marBottom w:val="0"/>
          <w:divBdr>
            <w:top w:val="none" w:sz="0" w:space="0" w:color="auto"/>
            <w:left w:val="none" w:sz="0" w:space="0" w:color="auto"/>
            <w:bottom w:val="none" w:sz="0" w:space="0" w:color="auto"/>
            <w:right w:val="none" w:sz="0" w:space="0" w:color="auto"/>
          </w:divBdr>
          <w:divsChild>
            <w:div w:id="1894384034">
              <w:marLeft w:val="0"/>
              <w:marRight w:val="0"/>
              <w:marTop w:val="0"/>
              <w:marBottom w:val="0"/>
              <w:divBdr>
                <w:top w:val="none" w:sz="0" w:space="0" w:color="auto"/>
                <w:left w:val="none" w:sz="0" w:space="0" w:color="auto"/>
                <w:bottom w:val="none" w:sz="0" w:space="0" w:color="auto"/>
                <w:right w:val="none" w:sz="0" w:space="0" w:color="auto"/>
              </w:divBdr>
              <w:divsChild>
                <w:div w:id="10162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01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jpg"/><Relationship Id="rId33" Type="http://schemas.openxmlformats.org/officeDocument/2006/relationships/image" Target="media/image21.jpg"/><Relationship Id="rId38"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s://monoskop.org/media/text/arkzin/arkzin_II_11.pdf"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vimeo.com/167345081" TargetMode="External"/><Relationship Id="rId28" Type="http://schemas.openxmlformats.org/officeDocument/2006/relationships/hyperlink" Target="http://www.desk.org:8080/ASU2/mi2mama.pro.otokultivator" TargetMode="External"/><Relationship Id="rId36" Type="http://schemas.openxmlformats.org/officeDocument/2006/relationships/image" Target="media/image23.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www.kulturpunkt.h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urbanfestival.blok.hr/05/pdf/Jutarnji-list-27-08-05.pdf" TargetMode="External"/><Relationship Id="rId35" Type="http://schemas.openxmlformats.org/officeDocument/2006/relationships/hyperlink" Target="http://timeline.pravonagrad.org/" TargetMode="External"/><Relationship Id="rId8" Type="http://schemas.openxmlformats.org/officeDocument/2006/relationships/image" Target="media/image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LoSXQUwA2Jw&amp;t=753s" TargetMode="External"/><Relationship Id="rId13" Type="http://schemas.openxmlformats.org/officeDocument/2006/relationships/hyperlink" Target="http://urbanfestival.blok.hr/urbanfestival.blok.hr/01/pdf/Jutarnji%20list%2c%2027.%20srpnja%202001.pdf" TargetMode="External"/><Relationship Id="rId18" Type="http://schemas.openxmlformats.org/officeDocument/2006/relationships/hyperlink" Target="https://thing.desk.nl/bilwet/bilwet/CROABILW.txt" TargetMode="External"/><Relationship Id="rId26" Type="http://schemas.openxmlformats.org/officeDocument/2006/relationships/hyperlink" Target="http://urbanfestival.blok.hr/05/eng/programme.html" TargetMode="External"/><Relationship Id="rId3" Type="http://schemas.openxmlformats.org/officeDocument/2006/relationships/hyperlink" Target="https://en.wikipedia.org/wiki/Non-Aligned_Movement" TargetMode="External"/><Relationship Id="rId21" Type="http://schemas.openxmlformats.org/officeDocument/2006/relationships/hyperlink" Target="https://www.kontejner.org/en/projekti/salon-mladih" TargetMode="External"/><Relationship Id="rId7" Type="http://schemas.openxmlformats.org/officeDocument/2006/relationships/hyperlink" Target="http://link.galegroup.com/apps/doc/CX3450001234/GVRL?u=amst&amp;sid=GVRL&amp;xid=f25e1fba" TargetMode="External"/><Relationship Id="rId12" Type="http://schemas.openxmlformats.org/officeDocument/2006/relationships/hyperlink" Target="http://insurgentnotes.com/2013/10/yugoslav-self-management-capitalism-under-the-red-banner/" TargetMode="External"/><Relationship Id="rId17" Type="http://schemas.openxmlformats.org/officeDocument/2006/relationships/hyperlink" Target="https://monoskop.org/Arkzin" TargetMode="External"/><Relationship Id="rId25" Type="http://schemas.openxmlformats.org/officeDocument/2006/relationships/hyperlink" Target="http://urbanfestival.blok.hr/05/eng/editorial.html" TargetMode="External"/><Relationship Id="rId2" Type="http://schemas.openxmlformats.org/officeDocument/2006/relationships/hyperlink" Target="http://link.galegroup.com/apps/doc/CX3450001234/GVRL?u=amst&amp;sid=GVRL&amp;xid=f25e1fba" TargetMode="External"/><Relationship Id="rId16" Type="http://schemas.openxmlformats.org/officeDocument/2006/relationships/hyperlink" Target="http://arkzin.net/index.php" TargetMode="External"/><Relationship Id="rId20" Type="http://schemas.openxmlformats.org/officeDocument/2006/relationships/hyperlink" Target="http://www.arl.hr/hr" TargetMode="External"/><Relationship Id="rId29" Type="http://schemas.openxmlformats.org/officeDocument/2006/relationships/hyperlink" Target="https://thefunambulist.net/podcast/iva-marcetic-the-right-to-the-city-zagrebs-spatial-politics" TargetMode="External"/><Relationship Id="rId1" Type="http://schemas.openxmlformats.org/officeDocument/2006/relationships/hyperlink" Target="https://bib.irb.hr/datoteka/233303.stubbs.pdf" TargetMode="External"/><Relationship Id="rId6" Type="http://schemas.openxmlformats.org/officeDocument/2006/relationships/hyperlink" Target="https://praxis.memoryoftheworld.org/" TargetMode="External"/><Relationship Id="rId11" Type="http://schemas.openxmlformats.org/officeDocument/2006/relationships/hyperlink" Target="https://jacobinmag.com/2017/07/yugoslav-socialism-tito-self-management-serbia-balkans" TargetMode="External"/><Relationship Id="rId24" Type="http://schemas.openxmlformats.org/officeDocument/2006/relationships/hyperlink" Target="http://m.mi2.hr/en/suradnje/zagreb-kulturni-kapital-evrope-3000/" TargetMode="External"/><Relationship Id="rId32" Type="http://schemas.openxmlformats.org/officeDocument/2006/relationships/hyperlink" Target="http://www.kulturpunkt.hr/category/rubrikaprojekt/projekti/abeceda-nezavisne-kulture" TargetMode="External"/><Relationship Id="rId5" Type="http://schemas.openxmlformats.org/officeDocument/2006/relationships/hyperlink" Target="https://www.memoryoftheworld.org/blog/2014/10/28/praxis-digitized/" TargetMode="External"/><Relationship Id="rId15" Type="http://schemas.openxmlformats.org/officeDocument/2006/relationships/hyperlink" Target="https://monoskop.org/images/c/c0/Stefancic_Klaudio_2008_2017" TargetMode="External"/><Relationship Id="rId23" Type="http://schemas.openxmlformats.org/officeDocument/2006/relationships/hyperlink" Target="https://en.wikipedia.org/wiki/Temporary_Autonomous_Zone" TargetMode="External"/><Relationship Id="rId28" Type="http://schemas.openxmlformats.org/officeDocument/2006/relationships/hyperlink" Target="https://frieze.com/article/11th-istanbul-biennial" TargetMode="External"/><Relationship Id="rId10" Type="http://schemas.openxmlformats.org/officeDocument/2006/relationships/hyperlink" Target="https://www.bloomberg.com/news/articles/2015-09-08/polish-president-blasts-eu-dictate-of-the-strong-on-migrants" TargetMode="External"/><Relationship Id="rId19" Type="http://schemas.openxmlformats.org/officeDocument/2006/relationships/hyperlink" Target="http://www.scca.hr/eng/about_us.html" TargetMode="External"/><Relationship Id="rId31" Type="http://schemas.openxmlformats.org/officeDocument/2006/relationships/hyperlink" Target="http://participatory-governance-in-culture.net" TargetMode="External"/><Relationship Id="rId4" Type="http://schemas.openxmlformats.org/officeDocument/2006/relationships/hyperlink" Target="https://www.cia.gov/library/readingroom/docs/DOC_0000272967.pdf" TargetMode="External"/><Relationship Id="rId9" Type="http://schemas.openxmlformats.org/officeDocument/2006/relationships/hyperlink" Target="http://www.unblockmagazine.com/art-culture/2016/on-aligned-modernity" TargetMode="External"/><Relationship Id="rId14" Type="http://schemas.openxmlformats.org/officeDocument/2006/relationships/hyperlink" Target="https://monoskop.org/Zamir" TargetMode="External"/><Relationship Id="rId22" Type="http://schemas.openxmlformats.org/officeDocument/2006/relationships/hyperlink" Target="https://monoskop.org/MaMa" TargetMode="External"/><Relationship Id="rId27" Type="http://schemas.openxmlformats.org/officeDocument/2006/relationships/hyperlink" Target="http://www.blok.hr/en" TargetMode="External"/><Relationship Id="rId30" Type="http://schemas.openxmlformats.org/officeDocument/2006/relationships/hyperlink" Target="http://timeline.pravonagra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8829E3-FBA2-BC46-A2DB-DF4CD74C4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78</Pages>
  <Words>19367</Words>
  <Characters>110396</Characters>
  <Application>Microsoft Office Word</Application>
  <DocSecurity>0</DocSecurity>
  <Lines>919</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30</cp:revision>
  <dcterms:created xsi:type="dcterms:W3CDTF">2019-10-08T13:21:00Z</dcterms:created>
  <dcterms:modified xsi:type="dcterms:W3CDTF">2019-12-06T15:59:00Z</dcterms:modified>
</cp:coreProperties>
</file>